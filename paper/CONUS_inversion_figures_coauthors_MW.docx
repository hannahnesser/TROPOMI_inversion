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4D968A5" w:rsidR="00706960" w:rsidRPr="00CB3E14" w:rsidRDefault="00D56A3E">
      <w:pPr>
        <w:rPr>
          <w:b/>
          <w:bCs/>
        </w:rPr>
      </w:pPr>
      <w:r>
        <w:rPr>
          <w:b/>
          <w:bCs/>
          <w:noProof/>
        </w:rPr>
        <w:drawing>
          <wp:inline distT="0" distB="0" distL="0" distR="0" wp14:anchorId="14032626" wp14:editId="737AB031">
            <wp:extent cx="66167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6616700" cy="3048000"/>
                    </a:xfrm>
                    <a:prstGeom prst="rect">
                      <a:avLst/>
                    </a:prstGeom>
                  </pic:spPr>
                </pic:pic>
              </a:graphicData>
            </a:graphic>
          </wp:inline>
        </w:drawing>
      </w:r>
    </w:p>
    <w:p w14:paraId="1F63BBD3" w14:textId="659D29D4" w:rsidR="00756B5C" w:rsidRPr="008C77D8" w:rsidRDefault="008C77D8">
      <w:r w:rsidRPr="00CB3E14">
        <w:rPr>
          <w:b/>
          <w:bCs/>
        </w:rPr>
        <w:t>Figure 1:</w:t>
      </w:r>
      <w:r w:rsidRPr="00CB3E14">
        <w:t xml:space="preserve">  </w:t>
      </w:r>
      <w:r>
        <w:t>Bottom-up methane emission inventories used as prior estimates for the inversion. Panels show</w:t>
      </w:r>
      <w:r w:rsidRPr="00CB3E14">
        <w:t xml:space="preserve"> </w:t>
      </w:r>
      <w:r>
        <w:t xml:space="preserve">annual </w:t>
      </w:r>
      <w:r w:rsidRPr="00CB3E14">
        <w:t xml:space="preserve">mean methane emissions </w:t>
      </w:r>
      <w:r>
        <w:t xml:space="preserve">for different sectors. Anthropogenic sectors are given by the gridded versions of the inventories of Canada (ECCC), the U.S. </w:t>
      </w:r>
      <w:r w:rsidRPr="00A25201">
        <w:rPr>
          <w:color w:val="000000" w:themeColor="text1"/>
        </w:rPr>
        <w:t>(EPA GHGI</w:t>
      </w:r>
      <w:r>
        <w:t xml:space="preserve">), and Mexico (INECC). U.S. oil and gas emissions are updated as described in Section 2.2. Wetland emissions are given by the high-performance subset of the </w:t>
      </w:r>
      <w:proofErr w:type="spellStart"/>
      <w:r>
        <w:t>WetCHARTs</w:t>
      </w:r>
      <w:proofErr w:type="spellEnd"/>
      <w:r>
        <w:t xml:space="preserve"> version 1.3.1 wetlands inventory ensemble. Emissions are shown on </w:t>
      </w:r>
      <w:r w:rsidRPr="00CB3E14">
        <w:t xml:space="preserve">the 0.25° </w:t>
      </w:r>
      <w:r w:rsidRPr="00E3469C">
        <w:t>×</w:t>
      </w:r>
      <w:r w:rsidRPr="00C01462">
        <w:t xml:space="preserve"> </w:t>
      </w:r>
      <w:r w:rsidRPr="00CB3E14">
        <w:t xml:space="preserve">0.3125° </w:t>
      </w:r>
      <w:r>
        <w:t xml:space="preserve">GEOS-Chem </w:t>
      </w:r>
      <w:r w:rsidRPr="00CB3E14">
        <w:t>grid used for the inversion.</w:t>
      </w:r>
      <w:r w:rsidR="00756B5C" w:rsidRPr="00CB3E14">
        <w:rPr>
          <w:b/>
          <w:bCs/>
        </w:rPr>
        <w:br w:type="page"/>
      </w:r>
    </w:p>
    <w:p w14:paraId="0E59AB46" w14:textId="7B6488ED" w:rsidR="0012692A" w:rsidRPr="00CB3E14" w:rsidRDefault="00AE3D28">
      <w:pPr>
        <w:rPr>
          <w:b/>
          <w:bCs/>
        </w:rPr>
      </w:pPr>
      <w:r>
        <w:rPr>
          <w:b/>
          <w:bCs/>
          <w:noProof/>
        </w:rPr>
        <w:lastRenderedPageBreak/>
        <w:drawing>
          <wp:inline distT="0" distB="0" distL="0" distR="0" wp14:anchorId="36DE205A" wp14:editId="03704380">
            <wp:extent cx="6794500" cy="322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07B325C8"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 xml:space="preserve">mixing ratios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have been filtered as described in section 2</w:t>
      </w:r>
      <w:r w:rsidR="00CA63A2">
        <w:t>.</w:t>
      </w:r>
      <w:commentRangeStart w:id="0"/>
      <w:commentRangeStart w:id="1"/>
      <w:r w:rsidR="00CA63A2">
        <w:t>4</w:t>
      </w:r>
      <w:commentRangeEnd w:id="0"/>
      <w:r w:rsidR="00CA63A2">
        <w:rPr>
          <w:rStyle w:val="CommentReference"/>
          <w:rFonts w:asciiTheme="minorHAnsi" w:eastAsiaTheme="minorHAnsi" w:hAnsiTheme="minorHAnsi" w:cstheme="minorBidi"/>
        </w:rPr>
        <w:commentReference w:id="0"/>
      </w:r>
      <w:commentRangeEnd w:id="1"/>
      <w:r w:rsidR="00CA63A2">
        <w:rPr>
          <w:rStyle w:val="CommentReference"/>
          <w:rFonts w:asciiTheme="minorHAnsi" w:eastAsiaTheme="minorHAnsi" w:hAnsiTheme="minorHAnsi" w:cstheme="minorBidi"/>
        </w:rPr>
        <w:commentReference w:id="1"/>
      </w:r>
      <w:r w:rsidR="00CA63A2">
        <w:t>.</w:t>
      </w:r>
    </w:p>
    <w:p w14:paraId="2DB5C6E6" w14:textId="77777777" w:rsidR="00AF2A99" w:rsidRPr="00CB3E14" w:rsidRDefault="00AF2A99">
      <w:pPr>
        <w:rPr>
          <w:b/>
          <w:bCs/>
        </w:rPr>
      </w:pPr>
      <w:r w:rsidRPr="00CB3E14">
        <w:rPr>
          <w:b/>
          <w:bCs/>
        </w:rPr>
        <w:br w:type="page"/>
      </w:r>
    </w:p>
    <w:p w14:paraId="1EDBC9AE" w14:textId="77777777" w:rsidR="000D74B6" w:rsidRDefault="000D74B6" w:rsidP="000D74B6">
      <w:pPr>
        <w:rPr>
          <w:b/>
          <w:bCs/>
        </w:rPr>
      </w:pPr>
      <w:r>
        <w:rPr>
          <w:b/>
          <w:bCs/>
          <w:noProof/>
        </w:rPr>
        <w:lastRenderedPageBreak/>
        <w:drawing>
          <wp:inline distT="0" distB="0" distL="0" distR="0" wp14:anchorId="70D4E47C" wp14:editId="324E65CE">
            <wp:extent cx="6629400" cy="3238500"/>
            <wp:effectExtent l="0" t="0" r="0"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2B6947F9" w14:textId="48B881E3" w:rsidR="007D3C45" w:rsidRPr="000C0168" w:rsidRDefault="008C77D8">
      <w:pPr>
        <w:rPr>
          <w:rStyle w:val="CommentReference"/>
          <w:sz w:val="24"/>
          <w:szCs w:val="24"/>
        </w:rPr>
      </w:pPr>
      <w:r w:rsidRPr="00CB3E14">
        <w:rPr>
          <w:b/>
          <w:bCs/>
        </w:rPr>
        <w:t>Figure 3:</w:t>
      </w:r>
      <w: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t>WetCHARTs</w:t>
      </w:r>
      <w:proofErr w:type="spellEnd"/>
      <w:r>
        <w:t xml:space="preserve"> wetland emissions used as prior estimates for the inversion, with updates to </w:t>
      </w:r>
      <w:r w:rsidR="00AE3D28">
        <w:t xml:space="preserve">U.S. </w:t>
      </w:r>
      <w:r>
        <w:t>oil and gas emissions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w:t>
      </w:r>
      <w:commentRangeStart w:id="2"/>
      <w:commentRangeStart w:id="3"/>
      <w:commentRangeEnd w:id="2"/>
      <w:r w:rsidR="00CA63A2">
        <w:rPr>
          <w:rStyle w:val="CommentReference"/>
          <w:rFonts w:asciiTheme="minorHAnsi" w:eastAsiaTheme="minorHAnsi" w:hAnsiTheme="minorHAnsi" w:cstheme="minorBidi"/>
        </w:rPr>
        <w:commentReference w:id="2"/>
      </w:r>
      <w:commentRangeEnd w:id="3"/>
      <w:r w:rsidR="00CA63A2">
        <w:rPr>
          <w:rStyle w:val="CommentReference"/>
          <w:rFonts w:asciiTheme="minorHAnsi" w:eastAsiaTheme="minorHAnsi" w:hAnsiTheme="minorHAnsi" w:cstheme="minorBidi"/>
        </w:rPr>
        <w:commentReference w:id="3"/>
      </w:r>
      <w:r w:rsidR="00CA63A2">
        <w:t xml:space="preserve">. </w:t>
      </w:r>
      <w:r>
        <w:t>The sum of the averaging kernel sensitivities gives the degrees of freedom for signal (DOFS), shown inset, which defines the number of pieces of information independently quantified by the observing system. Grid cells with averaging kernel sensitivities less than 0.05 are left blank.</w:t>
      </w:r>
      <w:r w:rsidR="007D3C45">
        <w:rPr>
          <w:rStyle w:val="CommentReference"/>
        </w:rPr>
        <w:br w:type="page"/>
      </w:r>
    </w:p>
    <w:p w14:paraId="0C7CC028" w14:textId="1F71CBAC" w:rsidR="007D3C45" w:rsidRDefault="00EC46B6" w:rsidP="0074099A">
      <w:pPr>
        <w:jc w:val="center"/>
        <w:rPr>
          <w:b/>
          <w:bCs/>
        </w:rPr>
      </w:pPr>
      <w:r>
        <w:rPr>
          <w:b/>
          <w:bCs/>
          <w:noProof/>
        </w:rPr>
        <w:lastRenderedPageBreak/>
        <w:drawing>
          <wp:inline distT="0" distB="0" distL="0" distR="0" wp14:anchorId="6B9F4CF7" wp14:editId="5E7B07F2">
            <wp:extent cx="4527681" cy="368968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29602" cy="3691250"/>
                    </a:xfrm>
                    <a:prstGeom prst="rect">
                      <a:avLst/>
                    </a:prstGeom>
                  </pic:spPr>
                </pic:pic>
              </a:graphicData>
            </a:graphic>
          </wp:inline>
        </w:drawing>
      </w:r>
    </w:p>
    <w:p w14:paraId="2D92A12D" w14:textId="4DFD1759" w:rsidR="00BA7EB0" w:rsidRDefault="00F26B83">
      <w:r w:rsidRPr="00CB3E14">
        <w:rPr>
          <w:b/>
          <w:bCs/>
        </w:rPr>
        <w:t xml:space="preserve">Figure </w:t>
      </w:r>
      <w:r w:rsidR="000C0168">
        <w:rPr>
          <w:b/>
          <w:bCs/>
        </w:rPr>
        <w:t>4</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0D74B6">
        <w:t xml:space="preserve">The 2022 EPA GHGI emissions for 2019 (top bars) </w:t>
      </w:r>
      <w:r w:rsidR="00E90A4E">
        <w:t>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for </w:t>
      </w:r>
      <w:r w:rsidR="000D74B6">
        <w:t xml:space="preserve">CONUS 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A75774">
        <w:t>that occur</w:t>
      </w:r>
      <w:r w:rsidR="00C9769E">
        <w:t xml:space="preserve"> 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8C77D8">
        <w:t xml:space="preserve"> Error bars on the GHGI emissions correspond to the </w:t>
      </w:r>
      <w:r w:rsidR="00422958">
        <w:t xml:space="preserve">GHGI </w:t>
      </w:r>
      <w:r w:rsidR="008C77D8">
        <w:t>95% confidence interval</w:t>
      </w:r>
      <w:r w:rsidR="0074099A">
        <w:t>s</w:t>
      </w:r>
      <w:r w:rsidR="00422958">
        <w:t>.</w:t>
      </w:r>
      <w:r w:rsidR="008C77D8">
        <w:t xml:space="preserve"> Error bars on the posterior emissions are given by the spread of the eight-member inversion ensemble. </w:t>
      </w:r>
      <w:r w:rsidR="0043404A">
        <w:t>Also shown</w:t>
      </w:r>
      <w:r w:rsidR="00F85EED">
        <w:t xml:space="preserve"> are</w:t>
      </w:r>
      <w:r w:rsidR="0043404A">
        <w:t xml:space="preserve"> inversion results</w:t>
      </w:r>
      <w:r w:rsidR="00F85EED">
        <w:t xml:space="preserve"> with error bars</w:t>
      </w:r>
      <w:r w:rsidR="0043404A">
        <w:t xml:space="preserve"> from Lu et al. (2022) </w:t>
      </w:r>
      <w:r w:rsidR="00F75C37">
        <w:t xml:space="preserve">for all sectors </w:t>
      </w:r>
      <w:ins w:id="4" w:author="Hannah Nesser" w:date="2023-04-11T17:37:00Z">
        <w:r w:rsidR="006C3543">
          <w:t xml:space="preserve">for 2017 </w:t>
        </w:r>
      </w:ins>
      <w:r w:rsidR="0043404A">
        <w:t>and Shen et al. (2022)</w:t>
      </w:r>
      <w:r w:rsidR="00F75C37">
        <w:t xml:space="preserve"> for oil and gas</w:t>
      </w:r>
      <w:ins w:id="5" w:author="Hannah Nesser" w:date="2023-04-11T17:37:00Z">
        <w:r w:rsidR="006C3543">
          <w:t xml:space="preserve"> for May 2018 to February 2020</w:t>
        </w:r>
      </w:ins>
      <w:r w:rsidR="0043404A">
        <w:t xml:space="preserve">. </w:t>
      </w:r>
    </w:p>
    <w:p w14:paraId="019D25AA" w14:textId="77777777" w:rsidR="00BA7EB0" w:rsidRDefault="00BA7EB0">
      <w:r>
        <w:br w:type="page"/>
      </w:r>
    </w:p>
    <w:p w14:paraId="410799AB" w14:textId="7EC3DD33" w:rsidR="00634261" w:rsidRDefault="004A40FD" w:rsidP="00CA36CE">
      <w:pPr>
        <w:jc w:val="center"/>
        <w:rPr>
          <w:b/>
          <w:bCs/>
        </w:rPr>
      </w:pPr>
      <w:r>
        <w:rPr>
          <w:b/>
          <w:bCs/>
          <w:noProof/>
        </w:rPr>
        <w:lastRenderedPageBreak/>
        <w:drawing>
          <wp:inline distT="0" distB="0" distL="0" distR="0" wp14:anchorId="18673592" wp14:editId="5BC29366">
            <wp:extent cx="4954989" cy="4162927"/>
            <wp:effectExtent l="0" t="0" r="0" b="0"/>
            <wp:docPr id="1" name="Picture 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77831" cy="4182117"/>
                    </a:xfrm>
                    <a:prstGeom prst="rect">
                      <a:avLst/>
                    </a:prstGeom>
                  </pic:spPr>
                </pic:pic>
              </a:graphicData>
            </a:graphic>
          </wp:inline>
        </w:drawing>
      </w:r>
    </w:p>
    <w:p w14:paraId="3B57A406" w14:textId="78D33AFA" w:rsidR="00F26B83" w:rsidRPr="007261E5" w:rsidRDefault="00BA7EB0">
      <w:pPr>
        <w:rPr>
          <w:color w:val="000000" w:themeColor="text1"/>
        </w:rPr>
      </w:pPr>
      <w:r w:rsidRPr="007261E5">
        <w:rPr>
          <w:b/>
          <w:bCs/>
          <w:color w:val="000000" w:themeColor="text1"/>
        </w:rPr>
        <w:t xml:space="preserve">Figure </w:t>
      </w:r>
      <w:r w:rsidR="00A44015">
        <w:rPr>
          <w:b/>
          <w:bCs/>
          <w:color w:val="000000" w:themeColor="text1"/>
        </w:rPr>
        <w:t>5</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difference</w:t>
      </w:r>
      <w:r w:rsidR="00F75C37">
        <w:rPr>
          <w:color w:val="000000" w:themeColor="text1"/>
        </w:rPr>
        <w:t>s (Δ)</w:t>
      </w:r>
      <w:r w:rsidR="00C55747">
        <w:rPr>
          <w:color w:val="000000" w:themeColor="text1"/>
        </w:rPr>
        <w:t xml:space="preserv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F75C37">
        <w:rPr>
          <w:color w:val="000000" w:themeColor="text1"/>
        </w:rPr>
        <w:t xml:space="preserve">Validation sites are landfills with independent estimates from aircraft campaigns as listed in the </w:t>
      </w:r>
      <w:r w:rsidR="00DD2701">
        <w:rPr>
          <w:color w:val="000000" w:themeColor="text1"/>
        </w:rPr>
        <w:t>legend</w:t>
      </w:r>
      <w:r w:rsidR="00F75C37">
        <w:rPr>
          <w:color w:val="000000" w:themeColor="text1"/>
        </w:rPr>
        <w:t xml:space="preserve">. </w:t>
      </w:r>
      <w:proofErr w:type="spellStart"/>
      <w:ins w:id="6" w:author="Hannah Nesser" w:date="2023-04-11T17:01:00Z">
        <w:r w:rsidR="00C65C74">
          <w:rPr>
            <w:color w:val="000000" w:themeColor="text1"/>
          </w:rPr>
          <w:t>Cambaliza</w:t>
        </w:r>
        <w:proofErr w:type="spellEnd"/>
        <w:r w:rsidR="00C65C74">
          <w:rPr>
            <w:color w:val="000000" w:themeColor="text1"/>
          </w:rPr>
          <w:t xml:space="preserve"> et al. (2015) based their estimates on data from 2011, </w:t>
        </w:r>
      </w:ins>
      <w:ins w:id="7" w:author="Hannah Nesser" w:date="2023-04-11T17:02:00Z">
        <w:r w:rsidR="00C65C74">
          <w:rPr>
            <w:color w:val="000000" w:themeColor="text1"/>
          </w:rPr>
          <w:t xml:space="preserve">CARB (2020) on data from 2019 to 2021, Duren et al. (2019) on data from </w:t>
        </w:r>
      </w:ins>
      <w:ins w:id="8" w:author="Hannah Nesser" w:date="2023-04-11T17:03:00Z">
        <w:r w:rsidR="00C65C74">
          <w:rPr>
            <w:color w:val="000000" w:themeColor="text1"/>
          </w:rPr>
          <w:t>2016 to 2018, and Catena et al. (2022) on data fr</w:t>
        </w:r>
      </w:ins>
      <w:ins w:id="9" w:author="Hannah Nesser" w:date="2023-04-11T17:04:00Z">
        <w:r w:rsidR="00C65C74">
          <w:rPr>
            <w:color w:val="000000" w:themeColor="text1"/>
          </w:rPr>
          <w:t xml:space="preserve">om November 2021. </w:t>
        </w:r>
      </w:ins>
      <w:r w:rsidR="00E176F6">
        <w:rPr>
          <w:color w:val="000000" w:themeColor="text1"/>
        </w:rPr>
        <w:t>The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1F379736" w:rsidR="00A253AC" w:rsidRPr="00A253AC" w:rsidRDefault="00FC232C" w:rsidP="00980296">
      <w:pPr>
        <w:rPr>
          <w:b/>
          <w:bCs/>
        </w:rPr>
      </w:pPr>
      <w:r w:rsidRPr="00CB3E14">
        <w:rPr>
          <w:b/>
          <w:bCs/>
        </w:rPr>
        <w:br w:type="page"/>
      </w:r>
      <w:r w:rsidR="001330F0">
        <w:rPr>
          <w:b/>
          <w:bCs/>
          <w:noProof/>
        </w:rPr>
        <w:lastRenderedPageBreak/>
        <w:drawing>
          <wp:inline distT="0" distB="0" distL="0" distR="0" wp14:anchorId="43909669" wp14:editId="7A2E60D9">
            <wp:extent cx="6780284" cy="4411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6781490" cy="4412364"/>
                    </a:xfrm>
                    <a:prstGeom prst="rect">
                      <a:avLst/>
                    </a:prstGeom>
                  </pic:spPr>
                </pic:pic>
              </a:graphicData>
            </a:graphic>
          </wp:inline>
        </w:drawing>
      </w:r>
    </w:p>
    <w:p w14:paraId="0D74E1AE" w14:textId="15D56CC7" w:rsidR="00756B5C" w:rsidRPr="00A47D95" w:rsidRDefault="00756B5C">
      <w:r w:rsidRPr="00CB3E14">
        <w:rPr>
          <w:b/>
          <w:bCs/>
        </w:rPr>
        <w:t xml:space="preserve">Figure </w:t>
      </w:r>
      <w:r w:rsidR="00A44015">
        <w:rPr>
          <w:b/>
          <w:bCs/>
        </w:rPr>
        <w:t>6</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w:t>
      </w:r>
      <w:r w:rsidR="00F75C37">
        <w:t>l. Values of 1 indicate full sensitivity to TROPOMI, while values of 0 indicate 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CA63A2">
        <w:t>.</w:t>
      </w:r>
      <w:commentRangeStart w:id="10"/>
      <w:commentRangeStart w:id="11"/>
      <w:commentRangeEnd w:id="10"/>
      <w:r w:rsidR="00CA63A2">
        <w:rPr>
          <w:rStyle w:val="CommentReference"/>
          <w:rFonts w:asciiTheme="minorHAnsi" w:eastAsiaTheme="minorHAnsi" w:hAnsiTheme="minorHAnsi" w:cstheme="minorBidi"/>
        </w:rPr>
        <w:commentReference w:id="10"/>
      </w:r>
      <w:commentRangeEnd w:id="11"/>
      <w:r w:rsidR="00CA63A2">
        <w:rPr>
          <w:rStyle w:val="CommentReference"/>
          <w:rFonts w:asciiTheme="minorHAnsi" w:eastAsiaTheme="minorHAnsi" w:hAnsiTheme="minorHAnsi" w:cstheme="minorBidi"/>
        </w:rPr>
        <w:commentReference w:id="11"/>
      </w:r>
      <w:r w:rsidR="00B551D7">
        <w:br w:type="page"/>
      </w:r>
    </w:p>
    <w:p w14:paraId="20E27B3A" w14:textId="79BB32E8" w:rsidR="00FC232C" w:rsidRPr="00CB3E14" w:rsidRDefault="00854302">
      <w:pPr>
        <w:rPr>
          <w:b/>
          <w:bCs/>
        </w:rPr>
      </w:pPr>
      <w:r>
        <w:rPr>
          <w:b/>
          <w:bCs/>
          <w:noProof/>
        </w:rPr>
        <w:lastRenderedPageBreak/>
        <w:drawing>
          <wp:inline distT="0" distB="0" distL="0" distR="0" wp14:anchorId="1D9CF993" wp14:editId="5F921430">
            <wp:extent cx="6849979" cy="3494103"/>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3158"/>
                    <a:stretch/>
                  </pic:blipFill>
                  <pic:spPr bwMode="auto">
                    <a:xfrm>
                      <a:off x="0" y="0"/>
                      <a:ext cx="6860312" cy="3499374"/>
                    </a:xfrm>
                    <a:prstGeom prst="rect">
                      <a:avLst/>
                    </a:prstGeom>
                    <a:ln>
                      <a:noFill/>
                    </a:ln>
                    <a:extLst>
                      <a:ext uri="{53640926-AAD7-44D8-BBD7-CCE9431645EC}">
                        <a14:shadowObscured xmlns:a14="http://schemas.microsoft.com/office/drawing/2010/main"/>
                      </a:ext>
                    </a:extLst>
                  </pic:spPr>
                </pic:pic>
              </a:graphicData>
            </a:graphic>
          </wp:inline>
        </w:drawing>
      </w:r>
    </w:p>
    <w:p w14:paraId="4D613687" w14:textId="2B236DEC" w:rsidR="00FC232C" w:rsidRDefault="00FC232C">
      <w:r w:rsidRPr="00CB3E14">
        <w:rPr>
          <w:b/>
          <w:bCs/>
        </w:rPr>
        <w:t>Figure</w:t>
      </w:r>
      <w:r w:rsidR="009C23A5" w:rsidRPr="00CB3E14">
        <w:rPr>
          <w:b/>
          <w:bCs/>
        </w:rPr>
        <w:t xml:space="preserve"> </w:t>
      </w:r>
      <w:r w:rsidR="00A44015">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422958">
        <w:t xml:space="preserve">the 2022 EPA GHGI for 2019 spatially allocated following </w:t>
      </w:r>
      <w:proofErr w:type="spellStart"/>
      <w:r w:rsidR="00422958">
        <w:t>Maasakkers</w:t>
      </w:r>
      <w:proofErr w:type="spellEnd"/>
      <w:r w:rsidR="00422958">
        <w:t xml:space="preserve"> et al. (2016) with post-meter emissions allocated by population. </w:t>
      </w:r>
      <w:r w:rsidR="00A75774">
        <w:t xml:space="preserve"> </w:t>
      </w:r>
      <w:r w:rsidR="00422958">
        <w:t xml:space="preserve">The </w:t>
      </w:r>
      <w:r w:rsidR="00A75774">
        <w:t xml:space="preserve">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CA63A2">
        <w:t>.</w:t>
      </w:r>
      <w:commentRangeStart w:id="12"/>
      <w:commentRangeStart w:id="13"/>
      <w:commentRangeEnd w:id="12"/>
      <w:r w:rsidR="00CA63A2">
        <w:rPr>
          <w:rStyle w:val="CommentReference"/>
          <w:rFonts w:asciiTheme="minorHAnsi" w:eastAsiaTheme="minorHAnsi" w:hAnsiTheme="minorHAnsi" w:cstheme="minorBidi"/>
        </w:rPr>
        <w:commentReference w:id="12"/>
      </w:r>
      <w:commentRangeEnd w:id="13"/>
      <w:r w:rsidR="00CA63A2">
        <w:rPr>
          <w:rStyle w:val="CommentReference"/>
          <w:rFonts w:asciiTheme="minorHAnsi" w:eastAsiaTheme="minorHAnsi" w:hAnsiTheme="minorHAnsi" w:cstheme="minorBidi"/>
        </w:rPr>
        <w:commentReference w:id="13"/>
      </w:r>
    </w:p>
    <w:p w14:paraId="79E67636" w14:textId="3FF6CC61" w:rsidR="000A58B1" w:rsidRDefault="000F6AD7" w:rsidP="00707859">
      <w:r w:rsidRPr="00CB3E14">
        <w:br w:type="page"/>
      </w:r>
    </w:p>
    <w:p w14:paraId="3CCF77E9" w14:textId="00F479A8" w:rsidR="00831DC4" w:rsidRDefault="00831DC4">
      <w:r w:rsidRPr="00CB3E14">
        <w:rPr>
          <w:b/>
          <w:bCs/>
        </w:rPr>
        <w:lastRenderedPageBreak/>
        <w:t xml:space="preserve">Table </w:t>
      </w:r>
      <w:r>
        <w:rPr>
          <w:b/>
          <w:bCs/>
        </w:rPr>
        <w:t>1</w:t>
      </w:r>
      <w:r w:rsidRPr="00CB3E14">
        <w:rPr>
          <w:b/>
          <w:bCs/>
        </w:rPr>
        <w:t>:</w:t>
      </w:r>
      <w:r>
        <w:t xml:space="preserve"> The 8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F5FC497"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driven by boundary condition biases</w:t>
      </w:r>
      <w:r w:rsidR="0032751F" w:rsidRPr="00831DC4">
        <w:t>.</w:t>
      </w:r>
    </w:p>
    <w:p w14:paraId="44BCD733" w14:textId="132692E0"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C65CC3">
        <w:rPr>
          <w:rFonts w:eastAsiaTheme="minorEastAsia"/>
        </w:rPr>
        <w:t>section 2.7</w:t>
      </w:r>
      <w:r w:rsidR="0032751F">
        <w:rPr>
          <w:rFonts w:eastAsiaTheme="minorEastAsia"/>
        </w:rPr>
        <w:t>).</w:t>
      </w:r>
    </w:p>
    <w:p w14:paraId="4D117568" w14:textId="77777777" w:rsidR="00773D72" w:rsidRDefault="00773D72">
      <w:r>
        <w:br w:type="page"/>
      </w:r>
    </w:p>
    <w:p w14:paraId="682E3338" w14:textId="3CC881BB" w:rsidR="00B879B6" w:rsidRDefault="00B879B6" w:rsidP="00605160">
      <w:r>
        <w:rPr>
          <w:b/>
          <w:bCs/>
        </w:rPr>
        <w:lastRenderedPageBreak/>
        <w:t>Table 2:</w:t>
      </w:r>
      <w:r>
        <w:t xml:space="preserve"> </w:t>
      </w:r>
      <w:r w:rsidR="00940FA4">
        <w:t>2019 methane emissions</w:t>
      </w:r>
      <w:r>
        <w:t xml:space="preserve"> for the contiguous United States (CONUS).</w:t>
      </w:r>
    </w:p>
    <w:tbl>
      <w:tblPr>
        <w:tblW w:w="7660" w:type="dxa"/>
        <w:tblLook w:val="04A0" w:firstRow="1" w:lastRow="0" w:firstColumn="1" w:lastColumn="0" w:noHBand="0" w:noVBand="1"/>
      </w:tblPr>
      <w:tblGrid>
        <w:gridCol w:w="2380"/>
        <w:gridCol w:w="1640"/>
        <w:gridCol w:w="1780"/>
        <w:gridCol w:w="1860"/>
      </w:tblGrid>
      <w:tr w:rsidR="00B5675D" w14:paraId="6171911D" w14:textId="77777777" w:rsidTr="00B5675D">
        <w:trPr>
          <w:trHeight w:val="317"/>
        </w:trPr>
        <w:tc>
          <w:tcPr>
            <w:tcW w:w="2380" w:type="dxa"/>
            <w:tcBorders>
              <w:top w:val="single" w:sz="4" w:space="0" w:color="000000"/>
              <w:left w:val="single" w:sz="4" w:space="0" w:color="000000"/>
              <w:bottom w:val="nil"/>
              <w:right w:val="nil"/>
            </w:tcBorders>
            <w:shd w:val="clear" w:color="auto" w:fill="auto"/>
            <w:noWrap/>
            <w:vAlign w:val="center"/>
            <w:hideMark/>
          </w:tcPr>
          <w:p w14:paraId="1EE58515" w14:textId="77777777" w:rsidR="00B5675D" w:rsidRDefault="00B5675D" w:rsidP="00B5675D">
            <w:pPr>
              <w:rPr>
                <w:b/>
                <w:bCs/>
                <w:color w:val="000000"/>
                <w:sz w:val="20"/>
                <w:szCs w:val="20"/>
              </w:rPr>
            </w:pPr>
            <w:r>
              <w:rPr>
                <w:b/>
                <w:bCs/>
                <w:color w:val="000000"/>
                <w:sz w:val="20"/>
                <w:szCs w:val="20"/>
              </w:rPr>
              <w:t> </w:t>
            </w:r>
          </w:p>
        </w:tc>
        <w:tc>
          <w:tcPr>
            <w:tcW w:w="1640" w:type="dxa"/>
            <w:tcBorders>
              <w:top w:val="single" w:sz="4" w:space="0" w:color="000000"/>
              <w:left w:val="nil"/>
              <w:bottom w:val="single" w:sz="4" w:space="0" w:color="000000"/>
              <w:right w:val="nil"/>
            </w:tcBorders>
            <w:shd w:val="clear" w:color="auto" w:fill="auto"/>
            <w:vAlign w:val="center"/>
            <w:hideMark/>
          </w:tcPr>
          <w:p w14:paraId="662F39FD" w14:textId="04DED5D5" w:rsidR="00B5675D" w:rsidRDefault="00B5675D" w:rsidP="00B5675D">
            <w:pPr>
              <w:rPr>
                <w:b/>
                <w:bCs/>
                <w:color w:val="000000"/>
                <w:sz w:val="20"/>
                <w:szCs w:val="20"/>
              </w:rPr>
            </w:pPr>
            <w:r>
              <w:rPr>
                <w:b/>
                <w:bCs/>
                <w:color w:val="000000"/>
                <w:sz w:val="20"/>
                <w:szCs w:val="20"/>
              </w:rPr>
              <w:t>Inventory emissions</w:t>
            </w:r>
            <w:r w:rsidRPr="00B5675D">
              <w:rPr>
                <w:color w:val="000000"/>
                <w:sz w:val="20"/>
                <w:szCs w:val="20"/>
                <w:vertAlign w:val="superscript"/>
              </w:rPr>
              <w:t>1</w:t>
            </w:r>
          </w:p>
        </w:tc>
        <w:tc>
          <w:tcPr>
            <w:tcW w:w="1780" w:type="dxa"/>
            <w:tcBorders>
              <w:top w:val="single" w:sz="4" w:space="0" w:color="000000"/>
              <w:left w:val="nil"/>
              <w:bottom w:val="nil"/>
              <w:right w:val="nil"/>
            </w:tcBorders>
            <w:shd w:val="clear" w:color="auto" w:fill="auto"/>
            <w:vAlign w:val="center"/>
            <w:hideMark/>
          </w:tcPr>
          <w:p w14:paraId="3CD08410" w14:textId="73BDFC8E" w:rsidR="00B5675D" w:rsidRDefault="00B5675D" w:rsidP="00B5675D">
            <w:pPr>
              <w:rPr>
                <w:b/>
                <w:bCs/>
                <w:color w:val="000000"/>
                <w:sz w:val="20"/>
                <w:szCs w:val="20"/>
              </w:rPr>
            </w:pPr>
            <w:r>
              <w:rPr>
                <w:b/>
                <w:bCs/>
                <w:color w:val="000000"/>
                <w:sz w:val="20"/>
                <w:szCs w:val="20"/>
              </w:rPr>
              <w:t>Posterior emissions</w:t>
            </w:r>
            <w:r w:rsidRPr="00B5675D">
              <w:rPr>
                <w:color w:val="000000"/>
                <w:sz w:val="20"/>
                <w:szCs w:val="20"/>
                <w:vertAlign w:val="superscript"/>
              </w:rPr>
              <w:t>2</w:t>
            </w:r>
          </w:p>
        </w:tc>
        <w:tc>
          <w:tcPr>
            <w:tcW w:w="1860" w:type="dxa"/>
            <w:tcBorders>
              <w:top w:val="single" w:sz="4" w:space="0" w:color="000000"/>
              <w:left w:val="nil"/>
              <w:bottom w:val="nil"/>
              <w:right w:val="single" w:sz="4" w:space="0" w:color="auto"/>
            </w:tcBorders>
            <w:shd w:val="clear" w:color="auto" w:fill="auto"/>
            <w:vAlign w:val="center"/>
            <w:hideMark/>
          </w:tcPr>
          <w:p w14:paraId="26673BE5" w14:textId="5A8ECBEB" w:rsidR="00B5675D" w:rsidRDefault="00B5675D" w:rsidP="00B5675D">
            <w:pPr>
              <w:rPr>
                <w:b/>
                <w:bCs/>
                <w:color w:val="000000"/>
                <w:sz w:val="20"/>
                <w:szCs w:val="20"/>
              </w:rPr>
            </w:pPr>
            <w:r>
              <w:rPr>
                <w:b/>
                <w:bCs/>
                <w:color w:val="000000"/>
                <w:sz w:val="20"/>
                <w:szCs w:val="20"/>
              </w:rPr>
              <w:t>Sensitivity</w:t>
            </w:r>
            <w:r w:rsidRPr="00B5675D">
              <w:rPr>
                <w:color w:val="000000"/>
                <w:sz w:val="20"/>
                <w:szCs w:val="20"/>
                <w:vertAlign w:val="superscript"/>
              </w:rPr>
              <w:t>3</w:t>
            </w:r>
          </w:p>
        </w:tc>
      </w:tr>
      <w:tr w:rsidR="00B5675D" w14:paraId="128C548C" w14:textId="77777777" w:rsidTr="00B5675D">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5CD8E5F7" w14:textId="77777777" w:rsidR="00B5675D" w:rsidRDefault="00B5675D" w:rsidP="00B5675D">
            <w:pPr>
              <w:rPr>
                <w:b/>
                <w:bCs/>
                <w:color w:val="000000"/>
                <w:sz w:val="20"/>
                <w:szCs w:val="20"/>
              </w:rPr>
            </w:pPr>
            <w:r>
              <w:rPr>
                <w:b/>
                <w:bCs/>
                <w:color w:val="000000"/>
                <w:sz w:val="20"/>
                <w:szCs w:val="20"/>
              </w:rPr>
              <w:t>Total sources (</w:t>
            </w:r>
            <w:proofErr w:type="spellStart"/>
            <w:r>
              <w:rPr>
                <w:b/>
                <w:bCs/>
                <w:color w:val="000000"/>
                <w:sz w:val="20"/>
                <w:szCs w:val="20"/>
              </w:rPr>
              <w:t>Tg</w:t>
            </w:r>
            <w:proofErr w:type="spellEnd"/>
            <w:r>
              <w:rPr>
                <w:b/>
                <w:bCs/>
                <w:color w:val="000000"/>
                <w:sz w:val="20"/>
                <w:szCs w:val="20"/>
              </w:rPr>
              <w:t xml:space="preserve"> a</w:t>
            </w:r>
            <w:r w:rsidRPr="00B5675D">
              <w:rPr>
                <w:b/>
                <w:bCs/>
                <w:color w:val="000000"/>
                <w:sz w:val="20"/>
                <w:szCs w:val="20"/>
                <w:vertAlign w:val="superscript"/>
              </w:rPr>
              <w:t>-1</w:t>
            </w:r>
            <w:r>
              <w:rPr>
                <w:b/>
                <w:bCs/>
                <w:color w:val="000000"/>
                <w:sz w:val="20"/>
                <w:szCs w:val="20"/>
              </w:rPr>
              <w:t>)</w:t>
            </w:r>
          </w:p>
        </w:tc>
        <w:tc>
          <w:tcPr>
            <w:tcW w:w="1640" w:type="dxa"/>
            <w:tcBorders>
              <w:top w:val="nil"/>
              <w:left w:val="nil"/>
              <w:bottom w:val="single" w:sz="4" w:space="0" w:color="000000"/>
              <w:right w:val="nil"/>
            </w:tcBorders>
            <w:shd w:val="clear" w:color="auto" w:fill="auto"/>
            <w:noWrap/>
            <w:vAlign w:val="center"/>
            <w:hideMark/>
          </w:tcPr>
          <w:p w14:paraId="07FB2C2B" w14:textId="77777777" w:rsidR="00B5675D" w:rsidRDefault="00B5675D" w:rsidP="00B5675D">
            <w:pPr>
              <w:rPr>
                <w:color w:val="000000"/>
                <w:sz w:val="20"/>
                <w:szCs w:val="20"/>
              </w:rPr>
            </w:pPr>
            <w:r>
              <w:rPr>
                <w:color w:val="000000"/>
                <w:sz w:val="20"/>
                <w:szCs w:val="20"/>
              </w:rPr>
              <w:t>35.1</w:t>
            </w:r>
          </w:p>
        </w:tc>
        <w:tc>
          <w:tcPr>
            <w:tcW w:w="1780" w:type="dxa"/>
            <w:tcBorders>
              <w:top w:val="single" w:sz="4" w:space="0" w:color="000000"/>
              <w:left w:val="nil"/>
              <w:bottom w:val="single" w:sz="4" w:space="0" w:color="000000"/>
              <w:right w:val="nil"/>
            </w:tcBorders>
            <w:shd w:val="clear" w:color="auto" w:fill="auto"/>
            <w:noWrap/>
            <w:vAlign w:val="center"/>
            <w:hideMark/>
          </w:tcPr>
          <w:p w14:paraId="49DA35A0" w14:textId="77777777" w:rsidR="00B5675D" w:rsidRDefault="00B5675D" w:rsidP="00B5675D">
            <w:pPr>
              <w:rPr>
                <w:color w:val="000000"/>
                <w:sz w:val="20"/>
                <w:szCs w:val="20"/>
              </w:rPr>
            </w:pPr>
            <w:r>
              <w:rPr>
                <w:color w:val="000000"/>
                <w:sz w:val="20"/>
                <w:szCs w:val="20"/>
              </w:rPr>
              <w:t>39.3 (38.2 - 40.3)</w:t>
            </w:r>
          </w:p>
        </w:tc>
        <w:tc>
          <w:tcPr>
            <w:tcW w:w="1860" w:type="dxa"/>
            <w:tcBorders>
              <w:top w:val="single" w:sz="4" w:space="0" w:color="000000"/>
              <w:left w:val="nil"/>
              <w:bottom w:val="single" w:sz="4" w:space="0" w:color="000000"/>
              <w:right w:val="single" w:sz="4" w:space="0" w:color="auto"/>
            </w:tcBorders>
            <w:shd w:val="clear" w:color="auto" w:fill="auto"/>
            <w:noWrap/>
            <w:vAlign w:val="center"/>
            <w:hideMark/>
          </w:tcPr>
          <w:p w14:paraId="53482A51" w14:textId="77777777" w:rsidR="00B5675D" w:rsidRDefault="00B5675D" w:rsidP="00B5675D">
            <w:pPr>
              <w:rPr>
                <w:color w:val="000000"/>
                <w:sz w:val="20"/>
                <w:szCs w:val="20"/>
              </w:rPr>
            </w:pPr>
            <w:r>
              <w:rPr>
                <w:color w:val="000000"/>
                <w:sz w:val="20"/>
                <w:szCs w:val="20"/>
              </w:rPr>
              <w:t> </w:t>
            </w:r>
          </w:p>
        </w:tc>
      </w:tr>
      <w:tr w:rsidR="00B5675D" w14:paraId="1D52B064" w14:textId="77777777" w:rsidTr="00B5675D">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2C9440A6" w14:textId="77777777" w:rsidR="00B5675D" w:rsidRDefault="00B5675D" w:rsidP="00B5675D">
            <w:pPr>
              <w:ind w:firstLineChars="100" w:firstLine="201"/>
              <w:rPr>
                <w:b/>
                <w:bCs/>
                <w:color w:val="000000"/>
                <w:sz w:val="20"/>
                <w:szCs w:val="20"/>
              </w:rPr>
            </w:pPr>
            <w:r>
              <w:rPr>
                <w:b/>
                <w:bCs/>
                <w:color w:val="000000"/>
                <w:sz w:val="20"/>
                <w:szCs w:val="20"/>
              </w:rPr>
              <w:t>Anthropogenic sources</w:t>
            </w:r>
          </w:p>
        </w:tc>
        <w:tc>
          <w:tcPr>
            <w:tcW w:w="1640" w:type="dxa"/>
            <w:tcBorders>
              <w:top w:val="nil"/>
              <w:left w:val="nil"/>
              <w:bottom w:val="single" w:sz="4" w:space="0" w:color="000000"/>
              <w:right w:val="nil"/>
            </w:tcBorders>
            <w:shd w:val="clear" w:color="auto" w:fill="auto"/>
            <w:noWrap/>
            <w:vAlign w:val="center"/>
            <w:hideMark/>
          </w:tcPr>
          <w:p w14:paraId="4E80E636" w14:textId="77777777" w:rsidR="00B5675D" w:rsidRDefault="00B5675D" w:rsidP="00B5675D">
            <w:pPr>
              <w:rPr>
                <w:color w:val="000000"/>
                <w:sz w:val="20"/>
                <w:szCs w:val="20"/>
              </w:rPr>
            </w:pPr>
            <w:r>
              <w:rPr>
                <w:color w:val="000000"/>
                <w:sz w:val="20"/>
                <w:szCs w:val="20"/>
              </w:rPr>
              <w:t>27.3 (24.6 - 30.0)</w:t>
            </w:r>
          </w:p>
        </w:tc>
        <w:tc>
          <w:tcPr>
            <w:tcW w:w="1780" w:type="dxa"/>
            <w:tcBorders>
              <w:top w:val="nil"/>
              <w:left w:val="nil"/>
              <w:bottom w:val="single" w:sz="4" w:space="0" w:color="000000"/>
              <w:right w:val="nil"/>
            </w:tcBorders>
            <w:shd w:val="clear" w:color="auto" w:fill="auto"/>
            <w:noWrap/>
            <w:vAlign w:val="center"/>
            <w:hideMark/>
          </w:tcPr>
          <w:p w14:paraId="420C9184" w14:textId="77777777" w:rsidR="00B5675D" w:rsidRDefault="00B5675D" w:rsidP="00B5675D">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center"/>
            <w:hideMark/>
          </w:tcPr>
          <w:p w14:paraId="77373E01" w14:textId="77777777" w:rsidR="00B5675D" w:rsidRDefault="00B5675D" w:rsidP="00B5675D">
            <w:pPr>
              <w:rPr>
                <w:color w:val="000000"/>
                <w:sz w:val="20"/>
                <w:szCs w:val="20"/>
              </w:rPr>
            </w:pPr>
            <w:r>
              <w:rPr>
                <w:color w:val="000000"/>
                <w:sz w:val="20"/>
                <w:szCs w:val="20"/>
              </w:rPr>
              <w:t> </w:t>
            </w:r>
          </w:p>
        </w:tc>
      </w:tr>
      <w:tr w:rsidR="00B5675D" w14:paraId="4ED21614" w14:textId="77777777" w:rsidTr="00B5675D">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0845A1E8" w14:textId="77777777" w:rsidR="00B5675D" w:rsidRDefault="00B5675D" w:rsidP="00B5675D">
            <w:pPr>
              <w:ind w:firstLineChars="200" w:firstLine="400"/>
              <w:rPr>
                <w:color w:val="000000"/>
                <w:sz w:val="20"/>
                <w:szCs w:val="20"/>
              </w:rPr>
            </w:pPr>
            <w:r>
              <w:rPr>
                <w:color w:val="000000"/>
                <w:sz w:val="20"/>
                <w:szCs w:val="20"/>
              </w:rPr>
              <w:t>Livestock</w:t>
            </w:r>
          </w:p>
        </w:tc>
        <w:tc>
          <w:tcPr>
            <w:tcW w:w="1640" w:type="dxa"/>
            <w:tcBorders>
              <w:top w:val="nil"/>
              <w:left w:val="nil"/>
              <w:bottom w:val="single" w:sz="4" w:space="0" w:color="D9D9D9"/>
              <w:right w:val="nil"/>
            </w:tcBorders>
            <w:shd w:val="clear" w:color="auto" w:fill="auto"/>
            <w:noWrap/>
            <w:vAlign w:val="center"/>
            <w:hideMark/>
          </w:tcPr>
          <w:p w14:paraId="7260EFE2" w14:textId="77777777" w:rsidR="00B5675D" w:rsidRDefault="00B5675D" w:rsidP="00B5675D">
            <w:pPr>
              <w:rPr>
                <w:color w:val="000000"/>
                <w:sz w:val="20"/>
                <w:szCs w:val="20"/>
              </w:rPr>
            </w:pPr>
            <w:r>
              <w:rPr>
                <w:color w:val="000000"/>
                <w:sz w:val="20"/>
                <w:szCs w:val="20"/>
              </w:rPr>
              <w:t>9.4 (9.4 - 9.4)</w:t>
            </w:r>
          </w:p>
        </w:tc>
        <w:tc>
          <w:tcPr>
            <w:tcW w:w="1780" w:type="dxa"/>
            <w:tcBorders>
              <w:top w:val="nil"/>
              <w:left w:val="nil"/>
              <w:bottom w:val="single" w:sz="4" w:space="0" w:color="D9D9D9"/>
              <w:right w:val="nil"/>
            </w:tcBorders>
            <w:shd w:val="clear" w:color="auto" w:fill="auto"/>
            <w:noWrap/>
            <w:vAlign w:val="center"/>
            <w:hideMark/>
          </w:tcPr>
          <w:p w14:paraId="0BDFB08F" w14:textId="77777777" w:rsidR="00B5675D" w:rsidRDefault="00B5675D" w:rsidP="00B5675D">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center"/>
            <w:hideMark/>
          </w:tcPr>
          <w:p w14:paraId="1F851061" w14:textId="77777777" w:rsidR="00B5675D" w:rsidRDefault="00B5675D" w:rsidP="00B5675D">
            <w:pPr>
              <w:rPr>
                <w:color w:val="000000"/>
                <w:sz w:val="20"/>
                <w:szCs w:val="20"/>
              </w:rPr>
            </w:pPr>
            <w:r>
              <w:rPr>
                <w:color w:val="000000"/>
                <w:sz w:val="20"/>
                <w:szCs w:val="20"/>
              </w:rPr>
              <w:t>0.66 (0.55 - 0.76)</w:t>
            </w:r>
          </w:p>
        </w:tc>
      </w:tr>
      <w:tr w:rsidR="00B5675D" w14:paraId="69059D82" w14:textId="77777777" w:rsidTr="00B5675D">
        <w:trPr>
          <w:trHeight w:val="320"/>
        </w:trPr>
        <w:tc>
          <w:tcPr>
            <w:tcW w:w="2380" w:type="dxa"/>
            <w:tcBorders>
              <w:top w:val="nil"/>
              <w:left w:val="single" w:sz="4" w:space="0" w:color="000000"/>
              <w:bottom w:val="nil"/>
              <w:right w:val="nil"/>
            </w:tcBorders>
            <w:shd w:val="clear" w:color="auto" w:fill="auto"/>
            <w:noWrap/>
            <w:vAlign w:val="center"/>
            <w:hideMark/>
          </w:tcPr>
          <w:p w14:paraId="6CA5E9FC" w14:textId="77777777" w:rsidR="00B5675D" w:rsidRDefault="00B5675D" w:rsidP="00B5675D">
            <w:pPr>
              <w:ind w:firstLineChars="200" w:firstLine="400"/>
              <w:rPr>
                <w:color w:val="000000"/>
                <w:sz w:val="20"/>
                <w:szCs w:val="20"/>
              </w:rPr>
            </w:pPr>
            <w:r>
              <w:rPr>
                <w:color w:val="000000"/>
                <w:sz w:val="20"/>
                <w:szCs w:val="20"/>
              </w:rPr>
              <w:t>Oil and natural gas</w:t>
            </w:r>
          </w:p>
        </w:tc>
        <w:tc>
          <w:tcPr>
            <w:tcW w:w="1640" w:type="dxa"/>
            <w:tcBorders>
              <w:top w:val="nil"/>
              <w:left w:val="nil"/>
              <w:bottom w:val="nil"/>
              <w:right w:val="nil"/>
            </w:tcBorders>
            <w:shd w:val="clear" w:color="auto" w:fill="auto"/>
            <w:noWrap/>
            <w:vAlign w:val="center"/>
            <w:hideMark/>
          </w:tcPr>
          <w:p w14:paraId="340E57E4" w14:textId="77777777" w:rsidR="00B5675D" w:rsidRDefault="00B5675D" w:rsidP="00B5675D">
            <w:pPr>
              <w:rPr>
                <w:color w:val="000000"/>
                <w:sz w:val="20"/>
                <w:szCs w:val="20"/>
              </w:rPr>
            </w:pPr>
            <w:r>
              <w:rPr>
                <w:color w:val="000000"/>
                <w:sz w:val="20"/>
                <w:szCs w:val="20"/>
              </w:rPr>
              <w:t>9.3 (9.3 - 9.3)</w:t>
            </w:r>
          </w:p>
        </w:tc>
        <w:tc>
          <w:tcPr>
            <w:tcW w:w="1780" w:type="dxa"/>
            <w:tcBorders>
              <w:top w:val="nil"/>
              <w:left w:val="nil"/>
              <w:bottom w:val="nil"/>
              <w:right w:val="nil"/>
            </w:tcBorders>
            <w:shd w:val="clear" w:color="auto" w:fill="auto"/>
            <w:noWrap/>
            <w:vAlign w:val="center"/>
            <w:hideMark/>
          </w:tcPr>
          <w:p w14:paraId="254E9CAC" w14:textId="77777777" w:rsidR="00B5675D" w:rsidRDefault="00B5675D" w:rsidP="00B5675D">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center"/>
            <w:hideMark/>
          </w:tcPr>
          <w:p w14:paraId="53DD39F7" w14:textId="77777777" w:rsidR="00B5675D" w:rsidRDefault="00B5675D" w:rsidP="00B5675D">
            <w:pPr>
              <w:rPr>
                <w:color w:val="000000"/>
                <w:sz w:val="20"/>
                <w:szCs w:val="20"/>
              </w:rPr>
            </w:pPr>
            <w:r>
              <w:rPr>
                <w:color w:val="000000"/>
                <w:sz w:val="20"/>
                <w:szCs w:val="20"/>
              </w:rPr>
              <w:t>0.91 (0.88 - 0.95)</w:t>
            </w:r>
          </w:p>
        </w:tc>
      </w:tr>
      <w:tr w:rsidR="00B5675D" w14:paraId="2AB611FA" w14:textId="77777777" w:rsidTr="00B5675D">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177869D5" w14:textId="77777777" w:rsidR="00B5675D" w:rsidRDefault="00B5675D" w:rsidP="00B5675D">
            <w:pPr>
              <w:ind w:firstLineChars="200" w:firstLine="400"/>
              <w:rPr>
                <w:color w:val="000000"/>
                <w:sz w:val="20"/>
                <w:szCs w:val="20"/>
              </w:rPr>
            </w:pPr>
            <w:r>
              <w:rPr>
                <w:color w:val="000000"/>
                <w:sz w:val="20"/>
                <w:szCs w:val="20"/>
              </w:rPr>
              <w:t>Coal</w:t>
            </w:r>
          </w:p>
        </w:tc>
        <w:tc>
          <w:tcPr>
            <w:tcW w:w="1640" w:type="dxa"/>
            <w:tcBorders>
              <w:top w:val="single" w:sz="4" w:space="0" w:color="D9D9D9"/>
              <w:left w:val="nil"/>
              <w:bottom w:val="single" w:sz="4" w:space="0" w:color="D9D9D9"/>
              <w:right w:val="nil"/>
            </w:tcBorders>
            <w:shd w:val="clear" w:color="auto" w:fill="auto"/>
            <w:noWrap/>
            <w:vAlign w:val="center"/>
            <w:hideMark/>
          </w:tcPr>
          <w:p w14:paraId="0180CF8C" w14:textId="77777777" w:rsidR="00B5675D" w:rsidRDefault="00B5675D" w:rsidP="00B5675D">
            <w:pPr>
              <w:rPr>
                <w:color w:val="000000"/>
                <w:sz w:val="20"/>
                <w:szCs w:val="20"/>
              </w:rPr>
            </w:pPr>
            <w:r>
              <w:rPr>
                <w:color w:val="000000"/>
                <w:sz w:val="20"/>
                <w:szCs w:val="20"/>
              </w:rPr>
              <w:t>2.1 (2.1 - 2.1)</w:t>
            </w:r>
          </w:p>
        </w:tc>
        <w:tc>
          <w:tcPr>
            <w:tcW w:w="1780" w:type="dxa"/>
            <w:tcBorders>
              <w:top w:val="single" w:sz="4" w:space="0" w:color="D9D9D9"/>
              <w:left w:val="nil"/>
              <w:bottom w:val="single" w:sz="4" w:space="0" w:color="D9D9D9"/>
              <w:right w:val="nil"/>
            </w:tcBorders>
            <w:shd w:val="clear" w:color="auto" w:fill="auto"/>
            <w:noWrap/>
            <w:vAlign w:val="center"/>
            <w:hideMark/>
          </w:tcPr>
          <w:p w14:paraId="45A6E60E" w14:textId="77777777" w:rsidR="00B5675D" w:rsidRDefault="00B5675D" w:rsidP="00B5675D">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center"/>
            <w:hideMark/>
          </w:tcPr>
          <w:p w14:paraId="2ED489C5" w14:textId="77777777" w:rsidR="00B5675D" w:rsidRDefault="00B5675D" w:rsidP="00B5675D">
            <w:pPr>
              <w:rPr>
                <w:color w:val="000000"/>
                <w:sz w:val="20"/>
                <w:szCs w:val="20"/>
              </w:rPr>
            </w:pPr>
            <w:r>
              <w:rPr>
                <w:color w:val="000000"/>
                <w:sz w:val="20"/>
                <w:szCs w:val="20"/>
              </w:rPr>
              <w:t>0.60 (0.45 - 0.80)</w:t>
            </w:r>
          </w:p>
        </w:tc>
      </w:tr>
      <w:tr w:rsidR="00B5675D" w14:paraId="3F23BE4D" w14:textId="77777777" w:rsidTr="00B5675D">
        <w:trPr>
          <w:trHeight w:val="320"/>
        </w:trPr>
        <w:tc>
          <w:tcPr>
            <w:tcW w:w="2380" w:type="dxa"/>
            <w:tcBorders>
              <w:top w:val="nil"/>
              <w:left w:val="single" w:sz="4" w:space="0" w:color="000000"/>
              <w:bottom w:val="nil"/>
              <w:right w:val="nil"/>
            </w:tcBorders>
            <w:shd w:val="clear" w:color="auto" w:fill="auto"/>
            <w:noWrap/>
            <w:vAlign w:val="center"/>
            <w:hideMark/>
          </w:tcPr>
          <w:p w14:paraId="25DC5B45" w14:textId="77777777" w:rsidR="00B5675D" w:rsidRDefault="00B5675D" w:rsidP="00B5675D">
            <w:pPr>
              <w:ind w:firstLineChars="200" w:firstLine="400"/>
              <w:rPr>
                <w:color w:val="000000"/>
                <w:sz w:val="20"/>
                <w:szCs w:val="20"/>
              </w:rPr>
            </w:pPr>
            <w:r>
              <w:rPr>
                <w:color w:val="000000"/>
                <w:sz w:val="20"/>
                <w:szCs w:val="20"/>
              </w:rPr>
              <w:t>Landfills</w:t>
            </w:r>
          </w:p>
        </w:tc>
        <w:tc>
          <w:tcPr>
            <w:tcW w:w="1640" w:type="dxa"/>
            <w:tcBorders>
              <w:top w:val="nil"/>
              <w:left w:val="nil"/>
              <w:bottom w:val="nil"/>
              <w:right w:val="nil"/>
            </w:tcBorders>
            <w:shd w:val="clear" w:color="auto" w:fill="auto"/>
            <w:noWrap/>
            <w:vAlign w:val="center"/>
            <w:hideMark/>
          </w:tcPr>
          <w:p w14:paraId="11A6296E" w14:textId="77777777" w:rsidR="00B5675D" w:rsidRDefault="00B5675D" w:rsidP="00B5675D">
            <w:pPr>
              <w:rPr>
                <w:color w:val="000000"/>
                <w:sz w:val="20"/>
                <w:szCs w:val="20"/>
              </w:rPr>
            </w:pPr>
            <w:r>
              <w:rPr>
                <w:color w:val="000000"/>
                <w:sz w:val="20"/>
                <w:szCs w:val="20"/>
              </w:rPr>
              <w:t>4.6 (4.6 - 4.6)</w:t>
            </w:r>
          </w:p>
        </w:tc>
        <w:tc>
          <w:tcPr>
            <w:tcW w:w="1780" w:type="dxa"/>
            <w:tcBorders>
              <w:top w:val="nil"/>
              <w:left w:val="nil"/>
              <w:bottom w:val="nil"/>
              <w:right w:val="nil"/>
            </w:tcBorders>
            <w:shd w:val="clear" w:color="auto" w:fill="auto"/>
            <w:noWrap/>
            <w:vAlign w:val="center"/>
            <w:hideMark/>
          </w:tcPr>
          <w:p w14:paraId="2E901FC1" w14:textId="77777777" w:rsidR="00B5675D" w:rsidRDefault="00B5675D" w:rsidP="00B5675D">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center"/>
            <w:hideMark/>
          </w:tcPr>
          <w:p w14:paraId="6A1EEAD4" w14:textId="77777777" w:rsidR="00B5675D" w:rsidRDefault="00B5675D" w:rsidP="00B5675D">
            <w:pPr>
              <w:rPr>
                <w:color w:val="000000"/>
                <w:sz w:val="20"/>
                <w:szCs w:val="20"/>
              </w:rPr>
            </w:pPr>
            <w:r>
              <w:rPr>
                <w:color w:val="000000"/>
                <w:sz w:val="20"/>
                <w:szCs w:val="20"/>
              </w:rPr>
              <w:t>0.47 (0.34 - 0.64)</w:t>
            </w:r>
          </w:p>
        </w:tc>
      </w:tr>
      <w:tr w:rsidR="00B5675D" w14:paraId="104F69FC" w14:textId="77777777" w:rsidTr="00B5675D">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59487067" w14:textId="77777777" w:rsidR="00B5675D" w:rsidRDefault="00B5675D" w:rsidP="00B5675D">
            <w:pPr>
              <w:ind w:firstLineChars="200" w:firstLine="400"/>
              <w:rPr>
                <w:color w:val="000000"/>
                <w:sz w:val="20"/>
                <w:szCs w:val="20"/>
              </w:rPr>
            </w:pPr>
            <w:r>
              <w:rPr>
                <w:color w:val="000000"/>
                <w:sz w:val="20"/>
                <w:szCs w:val="20"/>
              </w:rPr>
              <w:t>Wastewater</w:t>
            </w:r>
          </w:p>
        </w:tc>
        <w:tc>
          <w:tcPr>
            <w:tcW w:w="1640" w:type="dxa"/>
            <w:tcBorders>
              <w:top w:val="single" w:sz="4" w:space="0" w:color="D9D9D9"/>
              <w:left w:val="nil"/>
              <w:bottom w:val="single" w:sz="4" w:space="0" w:color="D9D9D9"/>
              <w:right w:val="nil"/>
            </w:tcBorders>
            <w:shd w:val="clear" w:color="auto" w:fill="auto"/>
            <w:noWrap/>
            <w:vAlign w:val="center"/>
            <w:hideMark/>
          </w:tcPr>
          <w:p w14:paraId="4B0D16DA" w14:textId="77777777" w:rsidR="00B5675D" w:rsidRDefault="00B5675D" w:rsidP="00B5675D">
            <w:pPr>
              <w:rPr>
                <w:color w:val="000000"/>
                <w:sz w:val="20"/>
                <w:szCs w:val="20"/>
              </w:rPr>
            </w:pPr>
            <w:r>
              <w:rPr>
                <w:color w:val="000000"/>
                <w:sz w:val="20"/>
                <w:szCs w:val="20"/>
              </w:rPr>
              <w:t>0.8 (0.8 - 0.8)</w:t>
            </w:r>
          </w:p>
        </w:tc>
        <w:tc>
          <w:tcPr>
            <w:tcW w:w="1780" w:type="dxa"/>
            <w:tcBorders>
              <w:top w:val="single" w:sz="4" w:space="0" w:color="D9D9D9"/>
              <w:left w:val="nil"/>
              <w:bottom w:val="single" w:sz="4" w:space="0" w:color="D9D9D9"/>
              <w:right w:val="nil"/>
            </w:tcBorders>
            <w:shd w:val="clear" w:color="auto" w:fill="auto"/>
            <w:noWrap/>
            <w:vAlign w:val="center"/>
            <w:hideMark/>
          </w:tcPr>
          <w:p w14:paraId="50329790" w14:textId="77777777" w:rsidR="00B5675D" w:rsidRDefault="00B5675D" w:rsidP="00B5675D">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center"/>
            <w:hideMark/>
          </w:tcPr>
          <w:p w14:paraId="3FED5E82" w14:textId="77777777" w:rsidR="00B5675D" w:rsidRDefault="00B5675D" w:rsidP="00B5675D">
            <w:pPr>
              <w:rPr>
                <w:color w:val="000000"/>
                <w:sz w:val="20"/>
                <w:szCs w:val="20"/>
              </w:rPr>
            </w:pPr>
            <w:r>
              <w:rPr>
                <w:color w:val="000000"/>
                <w:sz w:val="20"/>
                <w:szCs w:val="20"/>
              </w:rPr>
              <w:t>0.33 (0.16 - 0.60)</w:t>
            </w:r>
          </w:p>
        </w:tc>
      </w:tr>
      <w:tr w:rsidR="00B5675D" w14:paraId="50CBC913" w14:textId="77777777" w:rsidTr="00B5675D">
        <w:trPr>
          <w:trHeight w:val="320"/>
        </w:trPr>
        <w:tc>
          <w:tcPr>
            <w:tcW w:w="2380" w:type="dxa"/>
            <w:tcBorders>
              <w:top w:val="nil"/>
              <w:left w:val="single" w:sz="4" w:space="0" w:color="000000"/>
              <w:bottom w:val="nil"/>
              <w:right w:val="nil"/>
            </w:tcBorders>
            <w:shd w:val="clear" w:color="auto" w:fill="auto"/>
            <w:noWrap/>
            <w:vAlign w:val="center"/>
            <w:hideMark/>
          </w:tcPr>
          <w:p w14:paraId="51A1AA55" w14:textId="77777777" w:rsidR="00B5675D" w:rsidRDefault="00B5675D" w:rsidP="00B5675D">
            <w:pPr>
              <w:ind w:firstLineChars="200" w:firstLine="400"/>
              <w:rPr>
                <w:color w:val="000000"/>
                <w:sz w:val="20"/>
                <w:szCs w:val="20"/>
              </w:rPr>
            </w:pPr>
            <w:r>
              <w:rPr>
                <w:color w:val="000000"/>
                <w:sz w:val="20"/>
                <w:szCs w:val="20"/>
              </w:rPr>
              <w:t>Other anthropogenic</w:t>
            </w:r>
          </w:p>
        </w:tc>
        <w:tc>
          <w:tcPr>
            <w:tcW w:w="1640" w:type="dxa"/>
            <w:tcBorders>
              <w:top w:val="nil"/>
              <w:left w:val="nil"/>
              <w:bottom w:val="nil"/>
              <w:right w:val="nil"/>
            </w:tcBorders>
            <w:shd w:val="clear" w:color="auto" w:fill="auto"/>
            <w:noWrap/>
            <w:vAlign w:val="center"/>
            <w:hideMark/>
          </w:tcPr>
          <w:p w14:paraId="42106B27" w14:textId="77777777" w:rsidR="00B5675D" w:rsidRDefault="00B5675D" w:rsidP="00B5675D">
            <w:pPr>
              <w:rPr>
                <w:color w:val="000000"/>
                <w:sz w:val="20"/>
                <w:szCs w:val="20"/>
              </w:rPr>
            </w:pPr>
            <w:r>
              <w:rPr>
                <w:color w:val="000000"/>
                <w:sz w:val="20"/>
                <w:szCs w:val="20"/>
              </w:rPr>
              <w:t>1.2 (1.2 - 1.2)</w:t>
            </w:r>
          </w:p>
        </w:tc>
        <w:tc>
          <w:tcPr>
            <w:tcW w:w="1780" w:type="dxa"/>
            <w:tcBorders>
              <w:top w:val="nil"/>
              <w:left w:val="nil"/>
              <w:bottom w:val="nil"/>
              <w:right w:val="nil"/>
            </w:tcBorders>
            <w:shd w:val="clear" w:color="auto" w:fill="auto"/>
            <w:noWrap/>
            <w:vAlign w:val="center"/>
            <w:hideMark/>
          </w:tcPr>
          <w:p w14:paraId="0AEB7CB4" w14:textId="77777777" w:rsidR="00B5675D" w:rsidRDefault="00B5675D" w:rsidP="00B5675D">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center"/>
            <w:hideMark/>
          </w:tcPr>
          <w:p w14:paraId="071BCE73" w14:textId="77777777" w:rsidR="00B5675D" w:rsidRDefault="00B5675D" w:rsidP="00B5675D">
            <w:pPr>
              <w:rPr>
                <w:color w:val="000000"/>
                <w:sz w:val="20"/>
                <w:szCs w:val="20"/>
              </w:rPr>
            </w:pPr>
            <w:r>
              <w:rPr>
                <w:color w:val="000000"/>
                <w:sz w:val="20"/>
                <w:szCs w:val="20"/>
              </w:rPr>
              <w:t>0.59 (0.44 - 0.76)</w:t>
            </w:r>
          </w:p>
        </w:tc>
      </w:tr>
      <w:tr w:rsidR="00B5675D" w14:paraId="4E6AA269" w14:textId="77777777" w:rsidTr="00B5675D">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center"/>
            <w:hideMark/>
          </w:tcPr>
          <w:p w14:paraId="34EDB9B1" w14:textId="77777777" w:rsidR="00B5675D" w:rsidRDefault="00B5675D" w:rsidP="00B5675D">
            <w:pPr>
              <w:ind w:firstLineChars="100" w:firstLine="201"/>
              <w:rPr>
                <w:b/>
                <w:bCs/>
                <w:color w:val="000000"/>
                <w:sz w:val="20"/>
                <w:szCs w:val="20"/>
              </w:rPr>
            </w:pPr>
            <w:r>
              <w:rPr>
                <w:b/>
                <w:bCs/>
                <w:color w:val="000000"/>
                <w:sz w:val="20"/>
                <w:szCs w:val="20"/>
              </w:rPr>
              <w:t>Natural sources</w:t>
            </w:r>
          </w:p>
        </w:tc>
        <w:tc>
          <w:tcPr>
            <w:tcW w:w="1640" w:type="dxa"/>
            <w:tcBorders>
              <w:top w:val="single" w:sz="4" w:space="0" w:color="auto"/>
              <w:left w:val="nil"/>
              <w:bottom w:val="single" w:sz="4" w:space="0" w:color="000000"/>
              <w:right w:val="nil"/>
            </w:tcBorders>
            <w:shd w:val="clear" w:color="auto" w:fill="auto"/>
            <w:noWrap/>
            <w:vAlign w:val="center"/>
            <w:hideMark/>
          </w:tcPr>
          <w:p w14:paraId="1EF98256" w14:textId="77777777" w:rsidR="00B5675D" w:rsidRDefault="00B5675D" w:rsidP="00B5675D">
            <w:pPr>
              <w:rPr>
                <w:color w:val="000000"/>
                <w:sz w:val="20"/>
                <w:szCs w:val="20"/>
              </w:rPr>
            </w:pPr>
            <w:r>
              <w:rPr>
                <w:color w:val="000000"/>
                <w:sz w:val="20"/>
                <w:szCs w:val="20"/>
              </w:rPr>
              <w:t>7.8</w:t>
            </w:r>
          </w:p>
        </w:tc>
        <w:tc>
          <w:tcPr>
            <w:tcW w:w="1780" w:type="dxa"/>
            <w:tcBorders>
              <w:top w:val="single" w:sz="4" w:space="0" w:color="auto"/>
              <w:left w:val="nil"/>
              <w:bottom w:val="single" w:sz="4" w:space="0" w:color="000000"/>
              <w:right w:val="nil"/>
            </w:tcBorders>
            <w:shd w:val="clear" w:color="auto" w:fill="auto"/>
            <w:noWrap/>
            <w:vAlign w:val="center"/>
            <w:hideMark/>
          </w:tcPr>
          <w:p w14:paraId="6509D835" w14:textId="77777777" w:rsidR="00B5675D" w:rsidRDefault="00B5675D" w:rsidP="00B5675D">
            <w:pPr>
              <w:rPr>
                <w:color w:val="000000"/>
                <w:sz w:val="20"/>
                <w:szCs w:val="20"/>
              </w:rPr>
            </w:pPr>
            <w:r>
              <w:rPr>
                <w:color w:val="000000"/>
                <w:sz w:val="20"/>
                <w:szCs w:val="20"/>
              </w:rPr>
              <w:t>8.4 (8.1 - 8.6)</w:t>
            </w:r>
          </w:p>
        </w:tc>
        <w:tc>
          <w:tcPr>
            <w:tcW w:w="1860" w:type="dxa"/>
            <w:tcBorders>
              <w:top w:val="single" w:sz="4" w:space="0" w:color="auto"/>
              <w:left w:val="nil"/>
              <w:bottom w:val="single" w:sz="4" w:space="0" w:color="000000"/>
              <w:right w:val="single" w:sz="4" w:space="0" w:color="auto"/>
            </w:tcBorders>
            <w:shd w:val="clear" w:color="auto" w:fill="auto"/>
            <w:noWrap/>
            <w:vAlign w:val="center"/>
            <w:hideMark/>
          </w:tcPr>
          <w:p w14:paraId="45B86795" w14:textId="77777777" w:rsidR="00B5675D" w:rsidRDefault="00B5675D" w:rsidP="00B5675D">
            <w:pPr>
              <w:rPr>
                <w:color w:val="000000"/>
                <w:sz w:val="20"/>
                <w:szCs w:val="20"/>
              </w:rPr>
            </w:pPr>
            <w:r>
              <w:rPr>
                <w:color w:val="000000"/>
                <w:sz w:val="20"/>
                <w:szCs w:val="20"/>
              </w:rPr>
              <w:t> </w:t>
            </w:r>
          </w:p>
        </w:tc>
      </w:tr>
      <w:tr w:rsidR="00B5675D" w14:paraId="3F8D0ADA" w14:textId="77777777" w:rsidTr="00B5675D">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6BE56378" w14:textId="77777777" w:rsidR="00B5675D" w:rsidRDefault="00B5675D" w:rsidP="00B5675D">
            <w:pPr>
              <w:ind w:firstLineChars="200" w:firstLine="400"/>
              <w:rPr>
                <w:color w:val="000000"/>
                <w:sz w:val="20"/>
                <w:szCs w:val="20"/>
              </w:rPr>
            </w:pPr>
            <w:r>
              <w:rPr>
                <w:color w:val="000000"/>
                <w:sz w:val="20"/>
                <w:szCs w:val="20"/>
              </w:rPr>
              <w:t>Wetlands</w:t>
            </w:r>
          </w:p>
        </w:tc>
        <w:tc>
          <w:tcPr>
            <w:tcW w:w="1640" w:type="dxa"/>
            <w:tcBorders>
              <w:top w:val="single" w:sz="4" w:space="0" w:color="000000"/>
              <w:left w:val="nil"/>
              <w:bottom w:val="single" w:sz="4" w:space="0" w:color="D9D9D9"/>
              <w:right w:val="nil"/>
            </w:tcBorders>
            <w:shd w:val="clear" w:color="auto" w:fill="auto"/>
            <w:noWrap/>
            <w:vAlign w:val="center"/>
            <w:hideMark/>
          </w:tcPr>
          <w:p w14:paraId="5A25DDD1" w14:textId="77777777" w:rsidR="00B5675D" w:rsidRDefault="00B5675D" w:rsidP="00B5675D">
            <w:pPr>
              <w:rPr>
                <w:color w:val="000000"/>
                <w:sz w:val="20"/>
                <w:szCs w:val="20"/>
              </w:rPr>
            </w:pPr>
            <w:r>
              <w:rPr>
                <w:color w:val="000000"/>
                <w:sz w:val="20"/>
                <w:szCs w:val="20"/>
              </w:rPr>
              <w:t>6.6</w:t>
            </w:r>
          </w:p>
        </w:tc>
        <w:tc>
          <w:tcPr>
            <w:tcW w:w="1780" w:type="dxa"/>
            <w:tcBorders>
              <w:top w:val="nil"/>
              <w:left w:val="nil"/>
              <w:bottom w:val="single" w:sz="4" w:space="0" w:color="D9D9D9"/>
              <w:right w:val="nil"/>
            </w:tcBorders>
            <w:shd w:val="clear" w:color="auto" w:fill="auto"/>
            <w:noWrap/>
            <w:vAlign w:val="center"/>
            <w:hideMark/>
          </w:tcPr>
          <w:p w14:paraId="79BB7210" w14:textId="77777777" w:rsidR="00B5675D" w:rsidRDefault="00B5675D" w:rsidP="00B5675D">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center"/>
            <w:hideMark/>
          </w:tcPr>
          <w:p w14:paraId="2713D988" w14:textId="77777777" w:rsidR="00B5675D" w:rsidRDefault="00B5675D" w:rsidP="00B5675D">
            <w:pPr>
              <w:rPr>
                <w:color w:val="000000"/>
                <w:sz w:val="20"/>
                <w:szCs w:val="20"/>
              </w:rPr>
            </w:pPr>
            <w:r>
              <w:rPr>
                <w:color w:val="000000"/>
                <w:sz w:val="20"/>
                <w:szCs w:val="20"/>
              </w:rPr>
              <w:t>0.35 (0.16 - 0.55)</w:t>
            </w:r>
          </w:p>
        </w:tc>
      </w:tr>
      <w:tr w:rsidR="00B5675D" w14:paraId="77F17210" w14:textId="77777777" w:rsidTr="00B5675D">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20E61BDF" w14:textId="77777777" w:rsidR="00B5675D" w:rsidRDefault="00B5675D" w:rsidP="00B5675D">
            <w:pPr>
              <w:ind w:firstLineChars="200" w:firstLine="400"/>
              <w:rPr>
                <w:color w:val="000000"/>
                <w:sz w:val="20"/>
                <w:szCs w:val="20"/>
              </w:rPr>
            </w:pPr>
            <w:r>
              <w:rPr>
                <w:color w:val="000000"/>
                <w:sz w:val="20"/>
                <w:szCs w:val="20"/>
              </w:rPr>
              <w:t>Other biogenic</w:t>
            </w:r>
          </w:p>
        </w:tc>
        <w:tc>
          <w:tcPr>
            <w:tcW w:w="1640" w:type="dxa"/>
            <w:tcBorders>
              <w:top w:val="single" w:sz="4" w:space="0" w:color="D9D9D9"/>
              <w:left w:val="nil"/>
              <w:bottom w:val="single" w:sz="4" w:space="0" w:color="000000"/>
              <w:right w:val="nil"/>
            </w:tcBorders>
            <w:shd w:val="clear" w:color="auto" w:fill="auto"/>
            <w:noWrap/>
            <w:vAlign w:val="center"/>
            <w:hideMark/>
          </w:tcPr>
          <w:p w14:paraId="36C80936" w14:textId="77777777" w:rsidR="00B5675D" w:rsidRDefault="00B5675D" w:rsidP="00B5675D">
            <w:pPr>
              <w:rPr>
                <w:color w:val="000000"/>
                <w:sz w:val="20"/>
                <w:szCs w:val="20"/>
              </w:rPr>
            </w:pPr>
            <w:r>
              <w:rPr>
                <w:color w:val="000000"/>
                <w:sz w:val="20"/>
                <w:szCs w:val="20"/>
              </w:rPr>
              <w:t>1.1</w:t>
            </w:r>
          </w:p>
        </w:tc>
        <w:tc>
          <w:tcPr>
            <w:tcW w:w="1780" w:type="dxa"/>
            <w:tcBorders>
              <w:top w:val="nil"/>
              <w:left w:val="nil"/>
              <w:bottom w:val="single" w:sz="4" w:space="0" w:color="000000"/>
              <w:right w:val="nil"/>
            </w:tcBorders>
            <w:shd w:val="clear" w:color="auto" w:fill="auto"/>
            <w:noWrap/>
            <w:vAlign w:val="center"/>
            <w:hideMark/>
          </w:tcPr>
          <w:p w14:paraId="3316363C" w14:textId="77777777" w:rsidR="00B5675D" w:rsidRDefault="00B5675D" w:rsidP="00B5675D">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center"/>
            <w:hideMark/>
          </w:tcPr>
          <w:p w14:paraId="762B5890" w14:textId="77777777" w:rsidR="00B5675D" w:rsidRDefault="00B5675D" w:rsidP="00B5675D">
            <w:pPr>
              <w:rPr>
                <w:color w:val="000000"/>
                <w:sz w:val="20"/>
                <w:szCs w:val="20"/>
              </w:rPr>
            </w:pPr>
            <w:r>
              <w:rPr>
                <w:color w:val="000000"/>
                <w:sz w:val="20"/>
                <w:szCs w:val="20"/>
              </w:rPr>
              <w:t>0.25 (0.19 - 0.32)</w:t>
            </w:r>
          </w:p>
        </w:tc>
      </w:tr>
    </w:tbl>
    <w:p w14:paraId="7646C9FD" w14:textId="6A4A348A"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202</w:t>
      </w:r>
      <w:r w:rsidR="003F59CE">
        <w:rPr>
          <w:rFonts w:ascii="Times New Roman" w:hAnsi="Times New Roman" w:cs="Times New Roman"/>
          <w:sz w:val="24"/>
          <w:szCs w:val="24"/>
        </w:rPr>
        <w:t>3</w:t>
      </w:r>
      <w:r>
        <w:rPr>
          <w:rFonts w:ascii="Times New Roman" w:hAnsi="Times New Roman" w:cs="Times New Roman"/>
          <w:sz w:val="24"/>
          <w:szCs w:val="24"/>
        </w:rPr>
        <w:t xml:space="preserve">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3F59CE">
        <w:rPr>
          <w:rFonts w:ascii="Times New Roman" w:hAnsi="Times New Roman" w:cs="Times New Roman"/>
          <w:sz w:val="24"/>
          <w:szCs w:val="24"/>
        </w:rPr>
        <w:t>.</w:t>
      </w:r>
      <w:r w:rsidR="003F59CE">
        <w:rPr>
          <w:rFonts w:ascii="Times New Roman" w:hAnsi="Times New Roman" w:cs="Times New Roman"/>
          <w:sz w:val="24"/>
          <w:szCs w:val="24"/>
        </w:rPr>
        <w:t xml:space="preserve"> </w:t>
      </w:r>
      <w:commentRangeStart w:id="14"/>
      <w:commentRangeStart w:id="15"/>
      <w:commentRangeEnd w:id="14"/>
      <w:r w:rsidR="003F59CE">
        <w:rPr>
          <w:rStyle w:val="CommentReference"/>
        </w:rPr>
        <w:commentReference w:id="14"/>
      </w:r>
      <w:commentRangeEnd w:id="15"/>
      <w:r w:rsidR="003F59CE">
        <w:rPr>
          <w:rStyle w:val="CommentReference"/>
        </w:rPr>
        <w:commentReference w:id="15"/>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w:t>
      </w:r>
      <w:r w:rsidR="00B5675D">
        <w:rPr>
          <w:rFonts w:ascii="Times New Roman" w:hAnsi="Times New Roman" w:cs="Times New Roman"/>
          <w:sz w:val="24"/>
          <w:szCs w:val="24"/>
        </w:rPr>
        <w:t>; s</w:t>
      </w:r>
      <w:r>
        <w:rPr>
          <w:rFonts w:ascii="Times New Roman" w:hAnsi="Times New Roman" w:cs="Times New Roman"/>
          <w:sz w:val="24"/>
          <w:szCs w:val="24"/>
        </w:rPr>
        <w:t>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286AAC16"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FB953BB" w14:textId="77777777" w:rsidR="00DD2701" w:rsidRPr="00957673" w:rsidRDefault="00DD2701" w:rsidP="00DD2701">
      <w:pPr>
        <w:rPr>
          <w:rFonts w:eastAsiaTheme="minorHAnsi"/>
        </w:rPr>
      </w:pPr>
      <w:r>
        <w:rPr>
          <w:b/>
          <w:bCs/>
        </w:rPr>
        <w:lastRenderedPageBreak/>
        <w:t>Table 3:</w:t>
      </w:r>
      <w:r>
        <w:t xml:space="preserve"> Top 10 methane-producing landfills in CONUS for 2019.</w:t>
      </w:r>
    </w:p>
    <w:tbl>
      <w:tblPr>
        <w:tblW w:w="10953" w:type="dxa"/>
        <w:tblLook w:val="04A0" w:firstRow="1" w:lastRow="0" w:firstColumn="1" w:lastColumn="0" w:noHBand="0" w:noVBand="1"/>
      </w:tblPr>
      <w:tblGrid>
        <w:gridCol w:w="3312"/>
        <w:gridCol w:w="2304"/>
        <w:gridCol w:w="1015"/>
        <w:gridCol w:w="7"/>
        <w:gridCol w:w="1433"/>
        <w:gridCol w:w="7"/>
        <w:gridCol w:w="1008"/>
        <w:gridCol w:w="7"/>
        <w:gridCol w:w="1853"/>
        <w:gridCol w:w="7"/>
      </w:tblGrid>
      <w:tr w:rsidR="00A8241C" w14:paraId="02EBB715" w14:textId="77777777" w:rsidTr="00C84965">
        <w:trPr>
          <w:trHeight w:val="320"/>
        </w:trPr>
        <w:tc>
          <w:tcPr>
            <w:tcW w:w="3312" w:type="dxa"/>
            <w:vMerge w:val="restart"/>
            <w:tcBorders>
              <w:top w:val="single" w:sz="4" w:space="0" w:color="auto"/>
              <w:left w:val="single" w:sz="4" w:space="0" w:color="000000"/>
              <w:bottom w:val="single" w:sz="4" w:space="0" w:color="000000"/>
              <w:right w:val="nil"/>
            </w:tcBorders>
            <w:shd w:val="clear" w:color="auto" w:fill="auto"/>
            <w:noWrap/>
            <w:vAlign w:val="bottom"/>
            <w:hideMark/>
          </w:tcPr>
          <w:p w14:paraId="7470A459" w14:textId="7F90A9B1" w:rsidR="00A8241C" w:rsidRPr="009D1E91" w:rsidRDefault="00A8241C">
            <w:pPr>
              <w:jc w:val="center"/>
              <w:rPr>
                <w:color w:val="000000"/>
                <w:sz w:val="20"/>
                <w:szCs w:val="20"/>
                <w:vertAlign w:val="superscript"/>
              </w:rPr>
            </w:pPr>
            <w:r>
              <w:rPr>
                <w:b/>
                <w:bCs/>
                <w:color w:val="000000"/>
                <w:sz w:val="20"/>
                <w:szCs w:val="20"/>
              </w:rPr>
              <w:t>Facility</w:t>
            </w:r>
            <w:r w:rsidR="009D1E91">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205DF002" w14:textId="77777777" w:rsidR="00A8241C" w:rsidRDefault="00A8241C">
            <w:pPr>
              <w:jc w:val="center"/>
              <w:rPr>
                <w:b/>
                <w:bCs/>
                <w:color w:val="000000"/>
                <w:sz w:val="20"/>
                <w:szCs w:val="20"/>
              </w:rPr>
            </w:pPr>
            <w:r>
              <w:rPr>
                <w:b/>
                <w:bCs/>
                <w:color w:val="000000"/>
                <w:sz w:val="20"/>
                <w:szCs w:val="20"/>
              </w:rPr>
              <w:t>Location</w:t>
            </w:r>
          </w:p>
        </w:tc>
        <w:tc>
          <w:tcPr>
            <w:tcW w:w="2462" w:type="dxa"/>
            <w:gridSpan w:val="4"/>
            <w:tcBorders>
              <w:top w:val="single" w:sz="4" w:space="0" w:color="000000"/>
              <w:left w:val="nil"/>
              <w:bottom w:val="single" w:sz="4" w:space="0" w:color="000000"/>
              <w:right w:val="single" w:sz="4" w:space="0" w:color="000000"/>
            </w:tcBorders>
            <w:shd w:val="clear" w:color="auto" w:fill="auto"/>
            <w:noWrap/>
            <w:vAlign w:val="bottom"/>
            <w:hideMark/>
          </w:tcPr>
          <w:p w14:paraId="4ECD3200" w14:textId="52BED4B9" w:rsidR="00A8241C" w:rsidRDefault="00A8241C">
            <w:pPr>
              <w:jc w:val="center"/>
              <w:rPr>
                <w:b/>
                <w:bCs/>
                <w:color w:val="000000"/>
                <w:sz w:val="20"/>
                <w:szCs w:val="20"/>
              </w:rPr>
            </w:pPr>
            <w:r>
              <w:rPr>
                <w:b/>
                <w:bCs/>
                <w:color w:val="000000"/>
                <w:sz w:val="20"/>
                <w:szCs w:val="20"/>
              </w:rPr>
              <w:t>Emissions (Gg a</w:t>
            </w:r>
            <w:r w:rsidRPr="00A8241C">
              <w:rPr>
                <w:b/>
                <w:bCs/>
                <w:color w:val="000000"/>
                <w:sz w:val="20"/>
                <w:szCs w:val="20"/>
                <w:vertAlign w:val="superscript"/>
              </w:rPr>
              <w:t>-1</w:t>
            </w:r>
            <w:r>
              <w:rPr>
                <w:b/>
                <w:bCs/>
                <w:color w:val="000000"/>
                <w:sz w:val="20"/>
                <w:szCs w:val="20"/>
              </w:rPr>
              <w:t>)</w:t>
            </w:r>
          </w:p>
        </w:tc>
        <w:tc>
          <w:tcPr>
            <w:tcW w:w="2875" w:type="dxa"/>
            <w:gridSpan w:val="4"/>
            <w:tcBorders>
              <w:top w:val="single" w:sz="4" w:space="0" w:color="auto"/>
              <w:left w:val="nil"/>
              <w:bottom w:val="nil"/>
              <w:right w:val="single" w:sz="4" w:space="0" w:color="000000"/>
            </w:tcBorders>
            <w:shd w:val="clear" w:color="auto" w:fill="auto"/>
            <w:noWrap/>
            <w:vAlign w:val="bottom"/>
            <w:hideMark/>
          </w:tcPr>
          <w:p w14:paraId="31040976" w14:textId="77777777" w:rsidR="00A8241C" w:rsidRDefault="00A8241C">
            <w:pPr>
              <w:jc w:val="center"/>
              <w:rPr>
                <w:b/>
                <w:bCs/>
                <w:color w:val="000000"/>
                <w:sz w:val="20"/>
                <w:szCs w:val="20"/>
              </w:rPr>
            </w:pPr>
            <w:r>
              <w:rPr>
                <w:b/>
                <w:bCs/>
                <w:color w:val="000000"/>
                <w:sz w:val="20"/>
                <w:szCs w:val="20"/>
              </w:rPr>
              <w:t>Gas capture efficiency</w:t>
            </w:r>
          </w:p>
        </w:tc>
      </w:tr>
      <w:tr w:rsidR="00A8241C" w14:paraId="19A72FC3" w14:textId="77777777" w:rsidTr="00C84965">
        <w:trPr>
          <w:trHeight w:val="320"/>
        </w:trPr>
        <w:tc>
          <w:tcPr>
            <w:tcW w:w="3312" w:type="dxa"/>
            <w:vMerge/>
            <w:tcBorders>
              <w:top w:val="single" w:sz="4" w:space="0" w:color="auto"/>
              <w:left w:val="single" w:sz="4" w:space="0" w:color="000000"/>
              <w:bottom w:val="single" w:sz="4" w:space="0" w:color="000000"/>
              <w:right w:val="nil"/>
            </w:tcBorders>
            <w:vAlign w:val="center"/>
            <w:hideMark/>
          </w:tcPr>
          <w:p w14:paraId="27DB517C" w14:textId="77777777" w:rsidR="00A8241C" w:rsidRDefault="00A8241C">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23D1C603" w14:textId="77777777" w:rsidR="00A8241C" w:rsidRDefault="00A8241C">
            <w:pPr>
              <w:rPr>
                <w:b/>
                <w:bCs/>
                <w:color w:val="000000"/>
                <w:sz w:val="20"/>
                <w:szCs w:val="20"/>
              </w:rPr>
            </w:pPr>
          </w:p>
        </w:tc>
        <w:tc>
          <w:tcPr>
            <w:tcW w:w="1022" w:type="dxa"/>
            <w:gridSpan w:val="2"/>
            <w:tcBorders>
              <w:top w:val="single" w:sz="4" w:space="0" w:color="000000"/>
              <w:left w:val="nil"/>
              <w:bottom w:val="single" w:sz="4" w:space="0" w:color="auto"/>
              <w:right w:val="nil"/>
            </w:tcBorders>
            <w:shd w:val="clear" w:color="auto" w:fill="auto"/>
            <w:vAlign w:val="bottom"/>
            <w:hideMark/>
          </w:tcPr>
          <w:p w14:paraId="41A621E7" w14:textId="6BCADAF1"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2</w:t>
            </w:r>
          </w:p>
        </w:tc>
        <w:tc>
          <w:tcPr>
            <w:tcW w:w="1440" w:type="dxa"/>
            <w:gridSpan w:val="2"/>
            <w:tcBorders>
              <w:top w:val="single" w:sz="4" w:space="0" w:color="000000"/>
              <w:left w:val="nil"/>
              <w:bottom w:val="single" w:sz="4" w:space="0" w:color="auto"/>
              <w:right w:val="single" w:sz="4" w:space="0" w:color="000000"/>
            </w:tcBorders>
            <w:shd w:val="clear" w:color="auto" w:fill="auto"/>
            <w:vAlign w:val="bottom"/>
            <w:hideMark/>
          </w:tcPr>
          <w:p w14:paraId="1D6F7954" w14:textId="0B32BDEB"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3</w:t>
            </w:r>
          </w:p>
        </w:tc>
        <w:tc>
          <w:tcPr>
            <w:tcW w:w="1015" w:type="dxa"/>
            <w:gridSpan w:val="2"/>
            <w:tcBorders>
              <w:top w:val="single" w:sz="4" w:space="0" w:color="000000"/>
              <w:left w:val="nil"/>
              <w:bottom w:val="single" w:sz="4" w:space="0" w:color="auto"/>
              <w:right w:val="nil"/>
            </w:tcBorders>
            <w:shd w:val="clear" w:color="auto" w:fill="auto"/>
            <w:vAlign w:val="bottom"/>
            <w:hideMark/>
          </w:tcPr>
          <w:p w14:paraId="588E6042" w14:textId="34ACA0F6"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4</w:t>
            </w:r>
          </w:p>
        </w:tc>
        <w:tc>
          <w:tcPr>
            <w:tcW w:w="1860" w:type="dxa"/>
            <w:gridSpan w:val="2"/>
            <w:tcBorders>
              <w:top w:val="single" w:sz="4" w:space="0" w:color="000000"/>
              <w:left w:val="nil"/>
              <w:bottom w:val="nil"/>
              <w:right w:val="single" w:sz="4" w:space="0" w:color="auto"/>
            </w:tcBorders>
            <w:shd w:val="clear" w:color="auto" w:fill="auto"/>
            <w:vAlign w:val="bottom"/>
            <w:hideMark/>
          </w:tcPr>
          <w:p w14:paraId="690FAE86" w14:textId="5DA7C6DF"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5</w:t>
            </w:r>
          </w:p>
        </w:tc>
      </w:tr>
      <w:tr w:rsidR="0059493D" w14:paraId="2AA499BF"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58375E6" w14:textId="5CEA1C13" w:rsidR="0059493D" w:rsidRDefault="0059493D">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4ED89D" w14:textId="6F80AABB" w:rsidR="0059493D" w:rsidRDefault="0059493D">
            <w:pPr>
              <w:rPr>
                <w:color w:val="000000"/>
                <w:sz w:val="20"/>
                <w:szCs w:val="20"/>
              </w:rPr>
            </w:pPr>
            <w:r>
              <w:rPr>
                <w:color w:val="000000"/>
                <w:sz w:val="20"/>
                <w:szCs w:val="20"/>
              </w:rPr>
              <w:t>Fort Wayne, I</w:t>
            </w:r>
            <w:r w:rsidR="00C84965">
              <w:rPr>
                <w:color w:val="000000"/>
                <w:sz w:val="20"/>
                <w:szCs w:val="20"/>
              </w:rPr>
              <w:t>ndiana</w:t>
            </w:r>
          </w:p>
        </w:tc>
        <w:tc>
          <w:tcPr>
            <w:tcW w:w="1015" w:type="dxa"/>
            <w:tcBorders>
              <w:top w:val="nil"/>
              <w:left w:val="nil"/>
              <w:bottom w:val="single" w:sz="4" w:space="0" w:color="D9D9D9"/>
              <w:right w:val="nil"/>
            </w:tcBorders>
            <w:shd w:val="clear" w:color="auto" w:fill="auto"/>
            <w:noWrap/>
            <w:vAlign w:val="center"/>
            <w:hideMark/>
          </w:tcPr>
          <w:p w14:paraId="7ED8D3A0" w14:textId="77777777" w:rsidR="0059493D" w:rsidRDefault="0059493D">
            <w:pPr>
              <w:rPr>
                <w:color w:val="000000"/>
                <w:sz w:val="20"/>
                <w:szCs w:val="20"/>
              </w:rPr>
            </w:pPr>
            <w:r>
              <w:rPr>
                <w:color w:val="000000"/>
                <w:sz w:val="20"/>
                <w:szCs w:val="20"/>
              </w:rPr>
              <w:t>3.4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F3BA419" w14:textId="77777777" w:rsidR="0059493D" w:rsidRDefault="0059493D">
            <w:pPr>
              <w:rPr>
                <w:color w:val="000000"/>
                <w:sz w:val="20"/>
                <w:szCs w:val="20"/>
              </w:rPr>
            </w:pPr>
            <w:r>
              <w:rPr>
                <w:color w:val="000000"/>
                <w:sz w:val="20"/>
                <w:szCs w:val="20"/>
              </w:rPr>
              <w:t>44 (34 - 59)</w:t>
            </w:r>
          </w:p>
        </w:tc>
        <w:tc>
          <w:tcPr>
            <w:tcW w:w="1015" w:type="dxa"/>
            <w:gridSpan w:val="2"/>
            <w:tcBorders>
              <w:top w:val="nil"/>
              <w:left w:val="nil"/>
              <w:bottom w:val="single" w:sz="4" w:space="0" w:color="D9D9D9"/>
              <w:right w:val="nil"/>
            </w:tcBorders>
            <w:shd w:val="clear" w:color="auto" w:fill="auto"/>
            <w:noWrap/>
            <w:vAlign w:val="center"/>
            <w:hideMark/>
          </w:tcPr>
          <w:p w14:paraId="0E134068" w14:textId="77777777" w:rsidR="0059493D" w:rsidRDefault="0059493D">
            <w:pPr>
              <w:rPr>
                <w:color w:val="000000"/>
                <w:sz w:val="20"/>
                <w:szCs w:val="20"/>
              </w:rPr>
            </w:pPr>
            <w:r>
              <w:rPr>
                <w:color w:val="000000"/>
                <w:sz w:val="20"/>
                <w:szCs w:val="20"/>
              </w:rPr>
              <w:t>0.86</w:t>
            </w:r>
          </w:p>
        </w:tc>
        <w:tc>
          <w:tcPr>
            <w:tcW w:w="1860" w:type="dxa"/>
            <w:gridSpan w:val="2"/>
            <w:tcBorders>
              <w:top w:val="single" w:sz="4" w:space="0" w:color="auto"/>
              <w:left w:val="nil"/>
              <w:bottom w:val="single" w:sz="4" w:space="0" w:color="D9D9D9"/>
              <w:right w:val="single" w:sz="4" w:space="0" w:color="auto"/>
            </w:tcBorders>
            <w:shd w:val="clear" w:color="auto" w:fill="auto"/>
            <w:noWrap/>
            <w:vAlign w:val="center"/>
            <w:hideMark/>
          </w:tcPr>
          <w:p w14:paraId="139A89C9" w14:textId="77777777" w:rsidR="0059493D" w:rsidRDefault="0059493D">
            <w:pPr>
              <w:rPr>
                <w:color w:val="000000"/>
                <w:sz w:val="20"/>
                <w:szCs w:val="20"/>
              </w:rPr>
            </w:pPr>
            <w:r>
              <w:rPr>
                <w:color w:val="000000"/>
                <w:sz w:val="20"/>
                <w:szCs w:val="20"/>
              </w:rPr>
              <w:t>0.32 (0.26 - 0.37)</w:t>
            </w:r>
          </w:p>
        </w:tc>
      </w:tr>
      <w:tr w:rsidR="0059493D" w14:paraId="09B77170"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E9AB4F" w14:textId="2D2AC591" w:rsidR="0059493D" w:rsidRDefault="0059493D">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5DCF29" w14:textId="6DBB557E" w:rsidR="0059493D" w:rsidRDefault="0059493D">
            <w:pPr>
              <w:rPr>
                <w:color w:val="000000"/>
                <w:sz w:val="20"/>
                <w:szCs w:val="20"/>
              </w:rPr>
            </w:pPr>
            <w:r>
              <w:rPr>
                <w:color w:val="000000"/>
                <w:sz w:val="20"/>
                <w:szCs w:val="20"/>
              </w:rPr>
              <w:t xml:space="preserve">Memphis, </w:t>
            </w:r>
            <w:r w:rsidR="00C84965">
              <w:rPr>
                <w:color w:val="000000"/>
                <w:sz w:val="20"/>
                <w:szCs w:val="20"/>
              </w:rPr>
              <w:t>Tennessee</w:t>
            </w:r>
          </w:p>
        </w:tc>
        <w:tc>
          <w:tcPr>
            <w:tcW w:w="1015" w:type="dxa"/>
            <w:tcBorders>
              <w:top w:val="nil"/>
              <w:left w:val="nil"/>
              <w:bottom w:val="single" w:sz="4" w:space="0" w:color="D9D9D9"/>
              <w:right w:val="nil"/>
            </w:tcBorders>
            <w:shd w:val="clear" w:color="auto" w:fill="auto"/>
            <w:noWrap/>
            <w:vAlign w:val="center"/>
            <w:hideMark/>
          </w:tcPr>
          <w:p w14:paraId="07E15374" w14:textId="77777777" w:rsidR="0059493D" w:rsidRDefault="0059493D">
            <w:pPr>
              <w:rPr>
                <w:color w:val="000000"/>
                <w:sz w:val="20"/>
                <w:szCs w:val="20"/>
              </w:rPr>
            </w:pPr>
            <w:r>
              <w:rPr>
                <w:color w:val="000000"/>
                <w:sz w:val="20"/>
                <w:szCs w:val="20"/>
              </w:rPr>
              <w:t>4.1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A4B50D8" w14:textId="77777777" w:rsidR="0059493D" w:rsidRDefault="0059493D">
            <w:pPr>
              <w:rPr>
                <w:color w:val="000000"/>
                <w:sz w:val="20"/>
                <w:szCs w:val="20"/>
              </w:rPr>
            </w:pPr>
            <w:r>
              <w:rPr>
                <w:color w:val="000000"/>
                <w:sz w:val="20"/>
                <w:szCs w:val="20"/>
              </w:rPr>
              <w:t>41 (30 - 56)</w:t>
            </w:r>
          </w:p>
        </w:tc>
        <w:tc>
          <w:tcPr>
            <w:tcW w:w="1015" w:type="dxa"/>
            <w:gridSpan w:val="2"/>
            <w:tcBorders>
              <w:top w:val="nil"/>
              <w:left w:val="nil"/>
              <w:bottom w:val="single" w:sz="4" w:space="0" w:color="D9D9D9"/>
              <w:right w:val="nil"/>
            </w:tcBorders>
            <w:shd w:val="clear" w:color="auto" w:fill="auto"/>
            <w:noWrap/>
            <w:vAlign w:val="center"/>
            <w:hideMark/>
          </w:tcPr>
          <w:p w14:paraId="66696826" w14:textId="77777777" w:rsidR="0059493D" w:rsidRDefault="0059493D">
            <w:pPr>
              <w:rPr>
                <w:color w:val="000000"/>
                <w:sz w:val="20"/>
                <w:szCs w:val="20"/>
              </w:rPr>
            </w:pPr>
            <w:r>
              <w:rPr>
                <w:color w:val="000000"/>
                <w:sz w:val="20"/>
                <w:szCs w:val="20"/>
              </w:rPr>
              <w:t>0.86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CD7968" w14:textId="77777777" w:rsidR="0059493D" w:rsidRDefault="0059493D">
            <w:pPr>
              <w:rPr>
                <w:color w:val="000000"/>
                <w:sz w:val="20"/>
                <w:szCs w:val="20"/>
              </w:rPr>
            </w:pPr>
            <w:r>
              <w:rPr>
                <w:color w:val="000000"/>
                <w:sz w:val="20"/>
                <w:szCs w:val="20"/>
              </w:rPr>
              <w:t>0.39 (0.31 - 0.46)</w:t>
            </w:r>
          </w:p>
        </w:tc>
      </w:tr>
      <w:tr w:rsidR="0059493D" w14:paraId="5FBB0DB2"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32CB6BC2" w14:textId="51D32B23" w:rsidR="0059493D" w:rsidRDefault="0059493D">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40F1D129" w14:textId="3E00C14B" w:rsidR="0059493D" w:rsidRDefault="0059493D">
            <w:pPr>
              <w:rPr>
                <w:color w:val="000000"/>
                <w:sz w:val="20"/>
                <w:szCs w:val="20"/>
              </w:rPr>
            </w:pPr>
            <w:r>
              <w:rPr>
                <w:color w:val="000000"/>
                <w:sz w:val="20"/>
                <w:szCs w:val="20"/>
              </w:rPr>
              <w:t xml:space="preserve">Indianapolis, </w:t>
            </w:r>
            <w:r w:rsidR="00C84965">
              <w:rPr>
                <w:color w:val="000000"/>
                <w:sz w:val="20"/>
                <w:szCs w:val="20"/>
              </w:rPr>
              <w:t>Indiana</w:t>
            </w:r>
          </w:p>
        </w:tc>
        <w:tc>
          <w:tcPr>
            <w:tcW w:w="1015" w:type="dxa"/>
            <w:tcBorders>
              <w:top w:val="nil"/>
              <w:left w:val="nil"/>
              <w:bottom w:val="single" w:sz="4" w:space="0" w:color="D9D9D9"/>
              <w:right w:val="nil"/>
            </w:tcBorders>
            <w:shd w:val="clear" w:color="auto" w:fill="auto"/>
            <w:noWrap/>
            <w:vAlign w:val="center"/>
            <w:hideMark/>
          </w:tcPr>
          <w:p w14:paraId="17F1EA03" w14:textId="77777777" w:rsidR="0059493D" w:rsidRDefault="0059493D">
            <w:pPr>
              <w:rPr>
                <w:color w:val="000000"/>
                <w:sz w:val="20"/>
                <w:szCs w:val="20"/>
              </w:rPr>
            </w:pPr>
            <w:r>
              <w:rPr>
                <w:color w:val="000000"/>
                <w:sz w:val="20"/>
                <w:szCs w:val="20"/>
              </w:rPr>
              <w:t>4.7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6AB3FF2" w14:textId="77777777" w:rsidR="0059493D" w:rsidRDefault="0059493D">
            <w:pPr>
              <w:rPr>
                <w:color w:val="000000"/>
                <w:sz w:val="20"/>
                <w:szCs w:val="20"/>
              </w:rPr>
            </w:pPr>
            <w:r>
              <w:rPr>
                <w:color w:val="000000"/>
                <w:sz w:val="20"/>
                <w:szCs w:val="20"/>
              </w:rPr>
              <w:t>39 (32 - 52)</w:t>
            </w:r>
          </w:p>
        </w:tc>
        <w:tc>
          <w:tcPr>
            <w:tcW w:w="1015" w:type="dxa"/>
            <w:gridSpan w:val="2"/>
            <w:tcBorders>
              <w:top w:val="nil"/>
              <w:left w:val="nil"/>
              <w:bottom w:val="single" w:sz="4" w:space="0" w:color="D9D9D9"/>
              <w:right w:val="nil"/>
            </w:tcBorders>
            <w:shd w:val="clear" w:color="auto" w:fill="auto"/>
            <w:noWrap/>
            <w:vAlign w:val="center"/>
            <w:hideMark/>
          </w:tcPr>
          <w:p w14:paraId="62C0EBFF"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E2A819C" w14:textId="77777777" w:rsidR="0059493D" w:rsidRDefault="0059493D">
            <w:pPr>
              <w:rPr>
                <w:color w:val="000000"/>
                <w:sz w:val="20"/>
                <w:szCs w:val="20"/>
              </w:rPr>
            </w:pPr>
            <w:r>
              <w:rPr>
                <w:color w:val="000000"/>
                <w:sz w:val="20"/>
                <w:szCs w:val="20"/>
              </w:rPr>
              <w:t>N/A</w:t>
            </w:r>
          </w:p>
        </w:tc>
      </w:tr>
      <w:tr w:rsidR="0059493D" w14:paraId="108C7E4C"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BCA8A0D" w14:textId="38610608" w:rsidR="0059493D" w:rsidRDefault="0059493D">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1EFE99" w14:textId="49738DBD" w:rsidR="0059493D" w:rsidRDefault="0059493D">
            <w:pPr>
              <w:rPr>
                <w:color w:val="000000"/>
                <w:sz w:val="20"/>
                <w:szCs w:val="20"/>
              </w:rPr>
            </w:pPr>
            <w:r>
              <w:rPr>
                <w:color w:val="000000"/>
                <w:sz w:val="20"/>
                <w:szCs w:val="20"/>
              </w:rPr>
              <w:t xml:space="preserve">Cincinnati, </w:t>
            </w:r>
            <w:r w:rsidR="00C84965">
              <w:rPr>
                <w:color w:val="000000"/>
                <w:sz w:val="20"/>
                <w:szCs w:val="20"/>
              </w:rPr>
              <w:t>Ohio</w:t>
            </w:r>
          </w:p>
        </w:tc>
        <w:tc>
          <w:tcPr>
            <w:tcW w:w="1015" w:type="dxa"/>
            <w:tcBorders>
              <w:top w:val="nil"/>
              <w:left w:val="nil"/>
              <w:bottom w:val="single" w:sz="4" w:space="0" w:color="D9D9D9"/>
              <w:right w:val="nil"/>
            </w:tcBorders>
            <w:shd w:val="clear" w:color="auto" w:fill="auto"/>
            <w:noWrap/>
            <w:vAlign w:val="center"/>
            <w:hideMark/>
          </w:tcPr>
          <w:p w14:paraId="241A0050" w14:textId="77777777" w:rsidR="0059493D" w:rsidRDefault="0059493D">
            <w:pPr>
              <w:rPr>
                <w:color w:val="000000"/>
                <w:sz w:val="20"/>
                <w:szCs w:val="20"/>
              </w:rPr>
            </w:pPr>
            <w:r>
              <w:rPr>
                <w:color w:val="000000"/>
                <w:sz w:val="20"/>
                <w:szCs w:val="20"/>
              </w:rPr>
              <w:t>10.1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148AB08B" w14:textId="77777777" w:rsidR="0059493D" w:rsidRDefault="0059493D">
            <w:pPr>
              <w:rPr>
                <w:color w:val="000000"/>
                <w:sz w:val="20"/>
                <w:szCs w:val="20"/>
              </w:rPr>
            </w:pPr>
            <w:r>
              <w:rPr>
                <w:color w:val="000000"/>
                <w:sz w:val="20"/>
                <w:szCs w:val="20"/>
              </w:rPr>
              <w:t>39 (33 - 43)</w:t>
            </w:r>
          </w:p>
        </w:tc>
        <w:tc>
          <w:tcPr>
            <w:tcW w:w="1015" w:type="dxa"/>
            <w:gridSpan w:val="2"/>
            <w:tcBorders>
              <w:top w:val="nil"/>
              <w:left w:val="nil"/>
              <w:bottom w:val="single" w:sz="4" w:space="0" w:color="D9D9D9"/>
              <w:right w:val="nil"/>
            </w:tcBorders>
            <w:shd w:val="clear" w:color="auto" w:fill="auto"/>
            <w:noWrap/>
            <w:vAlign w:val="center"/>
            <w:hideMark/>
          </w:tcPr>
          <w:p w14:paraId="27A36FCE" w14:textId="77777777" w:rsidR="0059493D" w:rsidRDefault="0059493D">
            <w:pPr>
              <w:rPr>
                <w:color w:val="000000"/>
                <w:sz w:val="20"/>
                <w:szCs w:val="20"/>
              </w:rPr>
            </w:pPr>
            <w:r>
              <w:rPr>
                <w:color w:val="000000"/>
                <w:sz w:val="20"/>
                <w:szCs w:val="20"/>
              </w:rPr>
              <w:t>0.84</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44050B3A" w14:textId="77777777" w:rsidR="0059493D" w:rsidRDefault="0059493D">
            <w:pPr>
              <w:rPr>
                <w:color w:val="000000"/>
                <w:sz w:val="20"/>
                <w:szCs w:val="20"/>
              </w:rPr>
            </w:pPr>
            <w:r>
              <w:rPr>
                <w:color w:val="000000"/>
                <w:sz w:val="20"/>
                <w:szCs w:val="20"/>
              </w:rPr>
              <w:t>0.58 (0.55 - 0.61)</w:t>
            </w:r>
          </w:p>
        </w:tc>
      </w:tr>
      <w:tr w:rsidR="0059493D" w14:paraId="64587B1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32BCC3" w14:textId="61FB9E75" w:rsidR="0059493D" w:rsidRDefault="0059493D">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0C8065E0" w14:textId="0322783D" w:rsidR="0059493D" w:rsidRDefault="0059493D">
            <w:pPr>
              <w:rPr>
                <w:color w:val="000000"/>
                <w:sz w:val="20"/>
                <w:szCs w:val="20"/>
              </w:rPr>
            </w:pPr>
            <w:r>
              <w:rPr>
                <w:color w:val="000000"/>
                <w:sz w:val="20"/>
                <w:szCs w:val="20"/>
              </w:rPr>
              <w:t xml:space="preserve">Milan,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34D0FE78" w14:textId="77777777" w:rsidR="0059493D" w:rsidRDefault="0059493D">
            <w:pPr>
              <w:rPr>
                <w:color w:val="000000"/>
                <w:sz w:val="20"/>
                <w:szCs w:val="20"/>
              </w:rPr>
            </w:pPr>
            <w:r>
              <w:rPr>
                <w:color w:val="000000"/>
                <w:sz w:val="20"/>
                <w:szCs w:val="20"/>
              </w:rPr>
              <w:t>3.7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0BF0EFE" w14:textId="77777777" w:rsidR="0059493D" w:rsidRDefault="0059493D">
            <w:pPr>
              <w:rPr>
                <w:color w:val="000000"/>
                <w:sz w:val="20"/>
                <w:szCs w:val="20"/>
              </w:rPr>
            </w:pPr>
            <w:r>
              <w:rPr>
                <w:color w:val="000000"/>
                <w:sz w:val="20"/>
                <w:szCs w:val="20"/>
              </w:rPr>
              <w:t>35 (28 - 47)</w:t>
            </w:r>
          </w:p>
        </w:tc>
        <w:tc>
          <w:tcPr>
            <w:tcW w:w="1015" w:type="dxa"/>
            <w:gridSpan w:val="2"/>
            <w:tcBorders>
              <w:top w:val="nil"/>
              <w:left w:val="nil"/>
              <w:bottom w:val="single" w:sz="4" w:space="0" w:color="D9D9D9"/>
              <w:right w:val="nil"/>
            </w:tcBorders>
            <w:shd w:val="clear" w:color="auto" w:fill="auto"/>
            <w:noWrap/>
            <w:vAlign w:val="center"/>
            <w:hideMark/>
          </w:tcPr>
          <w:p w14:paraId="4CAF1877"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4A602C" w14:textId="77777777" w:rsidR="0059493D" w:rsidRDefault="0059493D">
            <w:pPr>
              <w:rPr>
                <w:color w:val="000000"/>
                <w:sz w:val="20"/>
                <w:szCs w:val="20"/>
              </w:rPr>
            </w:pPr>
            <w:r>
              <w:rPr>
                <w:color w:val="000000"/>
                <w:sz w:val="20"/>
                <w:szCs w:val="20"/>
              </w:rPr>
              <w:t>N/A</w:t>
            </w:r>
          </w:p>
        </w:tc>
      </w:tr>
      <w:tr w:rsidR="0059493D" w14:paraId="140D3694"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8963C0A" w14:textId="6044FE0D" w:rsidR="0059493D" w:rsidRDefault="0059493D">
            <w:pPr>
              <w:rPr>
                <w:color w:val="000000"/>
                <w:sz w:val="20"/>
                <w:szCs w:val="20"/>
              </w:rPr>
            </w:pPr>
            <w:r>
              <w:rPr>
                <w:color w:val="000000"/>
                <w:sz w:val="20"/>
                <w:szCs w:val="20"/>
              </w:rPr>
              <w:t>6. City of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68A203B" w14:textId="17C452DF" w:rsidR="0059493D" w:rsidRDefault="0059493D">
            <w:pPr>
              <w:rPr>
                <w:color w:val="000000"/>
                <w:sz w:val="20"/>
                <w:szCs w:val="20"/>
              </w:rPr>
            </w:pPr>
            <w:r>
              <w:rPr>
                <w:color w:val="000000"/>
                <w:sz w:val="20"/>
                <w:szCs w:val="20"/>
              </w:rPr>
              <w:t xml:space="preserve">Dothan, </w:t>
            </w:r>
            <w:r w:rsidR="00C84965">
              <w:rPr>
                <w:color w:val="000000"/>
                <w:sz w:val="20"/>
                <w:szCs w:val="20"/>
              </w:rPr>
              <w:t>Alabama</w:t>
            </w:r>
          </w:p>
        </w:tc>
        <w:tc>
          <w:tcPr>
            <w:tcW w:w="1015" w:type="dxa"/>
            <w:tcBorders>
              <w:top w:val="nil"/>
              <w:left w:val="nil"/>
              <w:bottom w:val="single" w:sz="4" w:space="0" w:color="D9D9D9"/>
              <w:right w:val="nil"/>
            </w:tcBorders>
            <w:shd w:val="clear" w:color="auto" w:fill="auto"/>
            <w:noWrap/>
            <w:vAlign w:val="center"/>
            <w:hideMark/>
          </w:tcPr>
          <w:p w14:paraId="4C032DAE" w14:textId="77777777" w:rsidR="0059493D" w:rsidRDefault="0059493D">
            <w:pPr>
              <w:rPr>
                <w:color w:val="000000"/>
                <w:sz w:val="20"/>
                <w:szCs w:val="20"/>
              </w:rPr>
            </w:pPr>
            <w:r>
              <w:rPr>
                <w:color w:val="000000"/>
                <w:sz w:val="20"/>
                <w:szCs w:val="20"/>
              </w:rPr>
              <w:t>5.8</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0FC5988" w14:textId="77777777" w:rsidR="0059493D" w:rsidRDefault="0059493D">
            <w:pPr>
              <w:rPr>
                <w:color w:val="000000"/>
                <w:sz w:val="20"/>
                <w:szCs w:val="20"/>
              </w:rPr>
            </w:pPr>
            <w:r>
              <w:rPr>
                <w:color w:val="000000"/>
                <w:sz w:val="20"/>
                <w:szCs w:val="20"/>
              </w:rPr>
              <w:t>35 (28 - 43)</w:t>
            </w:r>
          </w:p>
        </w:tc>
        <w:tc>
          <w:tcPr>
            <w:tcW w:w="1015" w:type="dxa"/>
            <w:gridSpan w:val="2"/>
            <w:tcBorders>
              <w:top w:val="nil"/>
              <w:left w:val="nil"/>
              <w:bottom w:val="single" w:sz="4" w:space="0" w:color="D9D9D9"/>
              <w:right w:val="nil"/>
            </w:tcBorders>
            <w:shd w:val="clear" w:color="auto" w:fill="auto"/>
            <w:noWrap/>
            <w:vAlign w:val="center"/>
            <w:hideMark/>
          </w:tcPr>
          <w:p w14:paraId="5C0390C5"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FD5B1A8" w14:textId="77777777" w:rsidR="0059493D" w:rsidRDefault="0059493D">
            <w:pPr>
              <w:rPr>
                <w:color w:val="000000"/>
                <w:sz w:val="20"/>
                <w:szCs w:val="20"/>
              </w:rPr>
            </w:pPr>
            <w:r>
              <w:rPr>
                <w:color w:val="000000"/>
                <w:sz w:val="20"/>
                <w:szCs w:val="20"/>
              </w:rPr>
              <w:t>N/A</w:t>
            </w:r>
          </w:p>
        </w:tc>
      </w:tr>
      <w:tr w:rsidR="0059493D" w14:paraId="43758817"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6C0C4EB6" w14:textId="42400195" w:rsidR="0059493D" w:rsidRDefault="0059493D">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3497AD" w14:textId="2FD1D23E" w:rsidR="0059493D" w:rsidRDefault="0059493D">
            <w:pPr>
              <w:rPr>
                <w:color w:val="000000"/>
                <w:sz w:val="20"/>
                <w:szCs w:val="20"/>
              </w:rPr>
            </w:pPr>
            <w:r>
              <w:rPr>
                <w:color w:val="000000"/>
                <w:sz w:val="20"/>
                <w:szCs w:val="20"/>
              </w:rPr>
              <w:t xml:space="preserve">Rochelle,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FAB8F8F" w14:textId="77777777" w:rsidR="0059493D" w:rsidRDefault="0059493D">
            <w:pPr>
              <w:rPr>
                <w:color w:val="000000"/>
                <w:sz w:val="20"/>
                <w:szCs w:val="20"/>
              </w:rPr>
            </w:pPr>
            <w:r>
              <w:rPr>
                <w:color w:val="000000"/>
                <w:sz w:val="20"/>
                <w:szCs w:val="20"/>
              </w:rPr>
              <w:t>2.7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43AF0DE8" w14:textId="77777777" w:rsidR="0059493D" w:rsidRDefault="0059493D">
            <w:pPr>
              <w:rPr>
                <w:color w:val="000000"/>
                <w:sz w:val="20"/>
                <w:szCs w:val="20"/>
              </w:rPr>
            </w:pPr>
            <w:r>
              <w:rPr>
                <w:color w:val="000000"/>
                <w:sz w:val="20"/>
                <w:szCs w:val="20"/>
              </w:rPr>
              <w:t>32 (25 - 39)</w:t>
            </w:r>
          </w:p>
        </w:tc>
        <w:tc>
          <w:tcPr>
            <w:tcW w:w="1015" w:type="dxa"/>
            <w:gridSpan w:val="2"/>
            <w:tcBorders>
              <w:top w:val="nil"/>
              <w:left w:val="nil"/>
              <w:bottom w:val="single" w:sz="4" w:space="0" w:color="D9D9D9"/>
              <w:right w:val="nil"/>
            </w:tcBorders>
            <w:shd w:val="clear" w:color="auto" w:fill="auto"/>
            <w:noWrap/>
            <w:vAlign w:val="center"/>
            <w:hideMark/>
          </w:tcPr>
          <w:p w14:paraId="2DB55686" w14:textId="77777777" w:rsidR="0059493D" w:rsidRDefault="0059493D">
            <w:pPr>
              <w:rPr>
                <w:color w:val="000000"/>
                <w:sz w:val="20"/>
                <w:szCs w:val="20"/>
              </w:rPr>
            </w:pPr>
            <w:r>
              <w:rPr>
                <w:color w:val="000000"/>
                <w:sz w:val="20"/>
                <w:szCs w:val="20"/>
              </w:rPr>
              <w:t>0.76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20C512F8" w14:textId="77777777" w:rsidR="0059493D" w:rsidRDefault="0059493D">
            <w:pPr>
              <w:rPr>
                <w:color w:val="000000"/>
                <w:sz w:val="20"/>
                <w:szCs w:val="20"/>
              </w:rPr>
            </w:pPr>
            <w:r>
              <w:rPr>
                <w:color w:val="000000"/>
                <w:sz w:val="20"/>
                <w:szCs w:val="20"/>
              </w:rPr>
              <w:t>0.22 (0.18 - 0.26)</w:t>
            </w:r>
          </w:p>
        </w:tc>
      </w:tr>
      <w:tr w:rsidR="0059493D" w14:paraId="6783ABA6"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0DC72D0F" w14:textId="783F5B36" w:rsidR="0059493D" w:rsidRDefault="0059493D">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D184974" w14:textId="6E26D11C" w:rsidR="0059493D" w:rsidRDefault="0059493D">
            <w:pPr>
              <w:rPr>
                <w:color w:val="000000"/>
                <w:sz w:val="20"/>
                <w:szCs w:val="20"/>
              </w:rPr>
            </w:pPr>
            <w:r>
              <w:rPr>
                <w:color w:val="000000"/>
                <w:sz w:val="20"/>
                <w:szCs w:val="20"/>
              </w:rPr>
              <w:t xml:space="preserve">Ellenwood, </w:t>
            </w:r>
            <w:r w:rsidR="00C84965">
              <w:rPr>
                <w:color w:val="000000"/>
                <w:sz w:val="20"/>
                <w:szCs w:val="20"/>
              </w:rPr>
              <w:t>Georgia</w:t>
            </w:r>
          </w:p>
        </w:tc>
        <w:tc>
          <w:tcPr>
            <w:tcW w:w="1015" w:type="dxa"/>
            <w:tcBorders>
              <w:top w:val="nil"/>
              <w:left w:val="nil"/>
              <w:bottom w:val="single" w:sz="4" w:space="0" w:color="D9D9D9"/>
              <w:right w:val="nil"/>
            </w:tcBorders>
            <w:shd w:val="clear" w:color="auto" w:fill="auto"/>
            <w:noWrap/>
            <w:vAlign w:val="center"/>
            <w:hideMark/>
          </w:tcPr>
          <w:p w14:paraId="17C6B90A" w14:textId="77777777" w:rsidR="0059493D" w:rsidRDefault="0059493D">
            <w:pPr>
              <w:rPr>
                <w:color w:val="000000"/>
                <w:sz w:val="20"/>
                <w:szCs w:val="20"/>
              </w:rPr>
            </w:pPr>
            <w:r>
              <w:rPr>
                <w:color w:val="000000"/>
                <w:sz w:val="20"/>
                <w:szCs w:val="20"/>
              </w:rPr>
              <w:t>12.3</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DB57C90" w14:textId="77777777" w:rsidR="0059493D" w:rsidRDefault="0059493D">
            <w:pPr>
              <w:rPr>
                <w:color w:val="000000"/>
                <w:sz w:val="20"/>
                <w:szCs w:val="20"/>
              </w:rPr>
            </w:pPr>
            <w:r>
              <w:rPr>
                <w:color w:val="000000"/>
                <w:sz w:val="20"/>
                <w:szCs w:val="20"/>
              </w:rPr>
              <w:t>30 (25 - 36)</w:t>
            </w:r>
          </w:p>
        </w:tc>
        <w:tc>
          <w:tcPr>
            <w:tcW w:w="1015" w:type="dxa"/>
            <w:gridSpan w:val="2"/>
            <w:tcBorders>
              <w:top w:val="nil"/>
              <w:left w:val="nil"/>
              <w:bottom w:val="single" w:sz="4" w:space="0" w:color="D9D9D9"/>
              <w:right w:val="nil"/>
            </w:tcBorders>
            <w:shd w:val="clear" w:color="auto" w:fill="auto"/>
            <w:noWrap/>
            <w:vAlign w:val="center"/>
            <w:hideMark/>
          </w:tcPr>
          <w:p w14:paraId="76788889" w14:textId="77777777" w:rsidR="0059493D" w:rsidRDefault="0059493D">
            <w:pPr>
              <w:rPr>
                <w:color w:val="000000"/>
                <w:sz w:val="20"/>
                <w:szCs w:val="20"/>
              </w:rPr>
            </w:pPr>
            <w:r>
              <w:rPr>
                <w:color w:val="000000"/>
                <w:sz w:val="20"/>
                <w:szCs w:val="20"/>
              </w:rPr>
              <w:t>0.18</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91AE303" w14:textId="410D65EF" w:rsidR="0059493D" w:rsidRDefault="0059493D">
            <w:pPr>
              <w:rPr>
                <w:color w:val="000000"/>
                <w:sz w:val="20"/>
                <w:szCs w:val="20"/>
              </w:rPr>
            </w:pPr>
            <w:r>
              <w:rPr>
                <w:color w:val="000000"/>
                <w:sz w:val="20"/>
                <w:szCs w:val="20"/>
              </w:rPr>
              <w:t>0.08 (0.07 - 0.10)</w:t>
            </w:r>
          </w:p>
        </w:tc>
      </w:tr>
      <w:tr w:rsidR="0059493D" w14:paraId="4F67D67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2764142B" w14:textId="2428BCD5" w:rsidR="0059493D" w:rsidRDefault="0059493D">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45667D8D" w14:textId="771F1231" w:rsidR="0059493D" w:rsidRDefault="0059493D">
            <w:pPr>
              <w:rPr>
                <w:color w:val="000000"/>
                <w:sz w:val="20"/>
                <w:szCs w:val="20"/>
              </w:rPr>
            </w:pPr>
            <w:r>
              <w:rPr>
                <w:color w:val="000000"/>
                <w:sz w:val="20"/>
                <w:szCs w:val="20"/>
              </w:rPr>
              <w:t xml:space="preserve">Mapleton,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7EB7274" w14:textId="77777777" w:rsidR="0059493D" w:rsidRDefault="0059493D">
            <w:pPr>
              <w:rPr>
                <w:color w:val="000000"/>
                <w:sz w:val="20"/>
                <w:szCs w:val="20"/>
              </w:rPr>
            </w:pPr>
            <w:r>
              <w:rPr>
                <w:color w:val="000000"/>
                <w:sz w:val="20"/>
                <w:szCs w:val="20"/>
              </w:rPr>
              <w:t>6.4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E9272A7" w14:textId="77777777" w:rsidR="0059493D" w:rsidRDefault="0059493D">
            <w:pPr>
              <w:rPr>
                <w:color w:val="000000"/>
                <w:sz w:val="20"/>
                <w:szCs w:val="20"/>
              </w:rPr>
            </w:pPr>
            <w:r>
              <w:rPr>
                <w:color w:val="000000"/>
                <w:sz w:val="20"/>
                <w:szCs w:val="20"/>
              </w:rPr>
              <w:t>25 (23 - 29)</w:t>
            </w:r>
          </w:p>
        </w:tc>
        <w:tc>
          <w:tcPr>
            <w:tcW w:w="1015" w:type="dxa"/>
            <w:gridSpan w:val="2"/>
            <w:tcBorders>
              <w:top w:val="nil"/>
              <w:left w:val="nil"/>
              <w:bottom w:val="single" w:sz="4" w:space="0" w:color="D9D9D9"/>
              <w:right w:val="nil"/>
            </w:tcBorders>
            <w:shd w:val="clear" w:color="auto" w:fill="auto"/>
            <w:noWrap/>
            <w:vAlign w:val="center"/>
            <w:hideMark/>
          </w:tcPr>
          <w:p w14:paraId="03455873"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65ED6EC" w14:textId="77777777" w:rsidR="0059493D" w:rsidRDefault="0059493D">
            <w:pPr>
              <w:rPr>
                <w:color w:val="000000"/>
                <w:sz w:val="20"/>
                <w:szCs w:val="20"/>
              </w:rPr>
            </w:pPr>
            <w:r>
              <w:rPr>
                <w:color w:val="000000"/>
                <w:sz w:val="20"/>
                <w:szCs w:val="20"/>
              </w:rPr>
              <w:t>N/A</w:t>
            </w:r>
          </w:p>
        </w:tc>
      </w:tr>
      <w:tr w:rsidR="0059493D" w14:paraId="47EF172B" w14:textId="77777777" w:rsidTr="00C84965">
        <w:trPr>
          <w:gridAfter w:val="1"/>
          <w:wAfter w:w="7" w:type="dxa"/>
          <w:trHeight w:val="320"/>
        </w:trPr>
        <w:tc>
          <w:tcPr>
            <w:tcW w:w="3312" w:type="dxa"/>
            <w:tcBorders>
              <w:top w:val="nil"/>
              <w:left w:val="single" w:sz="4" w:space="0" w:color="000000"/>
              <w:bottom w:val="single" w:sz="4" w:space="0" w:color="auto"/>
              <w:right w:val="nil"/>
            </w:tcBorders>
            <w:shd w:val="clear" w:color="auto" w:fill="auto"/>
            <w:noWrap/>
            <w:vAlign w:val="center"/>
            <w:hideMark/>
          </w:tcPr>
          <w:p w14:paraId="45BBB3F7" w14:textId="2EE425EF" w:rsidR="0059493D" w:rsidRDefault="0059493D">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4CF3D7C2" w14:textId="3EF8EC72" w:rsidR="0059493D" w:rsidRDefault="0059493D">
            <w:pPr>
              <w:rPr>
                <w:color w:val="000000"/>
                <w:sz w:val="20"/>
                <w:szCs w:val="20"/>
              </w:rPr>
            </w:pPr>
            <w:r>
              <w:rPr>
                <w:color w:val="000000"/>
                <w:sz w:val="20"/>
                <w:szCs w:val="20"/>
              </w:rPr>
              <w:t xml:space="preserve">Roseboro, </w:t>
            </w:r>
            <w:r w:rsidR="00C84965">
              <w:rPr>
                <w:color w:val="000000"/>
                <w:sz w:val="20"/>
                <w:szCs w:val="20"/>
              </w:rPr>
              <w:t>North Carolina</w:t>
            </w:r>
          </w:p>
        </w:tc>
        <w:tc>
          <w:tcPr>
            <w:tcW w:w="1015" w:type="dxa"/>
            <w:tcBorders>
              <w:top w:val="nil"/>
              <w:left w:val="nil"/>
              <w:bottom w:val="single" w:sz="4" w:space="0" w:color="000000"/>
              <w:right w:val="nil"/>
            </w:tcBorders>
            <w:shd w:val="clear" w:color="auto" w:fill="auto"/>
            <w:noWrap/>
            <w:vAlign w:val="center"/>
            <w:hideMark/>
          </w:tcPr>
          <w:p w14:paraId="41A8FCD3" w14:textId="77777777" w:rsidR="0059493D" w:rsidRDefault="0059493D">
            <w:pPr>
              <w:rPr>
                <w:color w:val="000000"/>
                <w:sz w:val="20"/>
                <w:szCs w:val="20"/>
              </w:rPr>
            </w:pPr>
            <w:r>
              <w:rPr>
                <w:color w:val="000000"/>
                <w:sz w:val="20"/>
                <w:szCs w:val="20"/>
              </w:rPr>
              <w:t>29.2</w:t>
            </w:r>
          </w:p>
        </w:tc>
        <w:tc>
          <w:tcPr>
            <w:tcW w:w="1440" w:type="dxa"/>
            <w:gridSpan w:val="2"/>
            <w:tcBorders>
              <w:top w:val="nil"/>
              <w:left w:val="nil"/>
              <w:bottom w:val="single" w:sz="4" w:space="0" w:color="000000"/>
              <w:right w:val="single" w:sz="4" w:space="0" w:color="000000"/>
            </w:tcBorders>
            <w:shd w:val="clear" w:color="auto" w:fill="auto"/>
            <w:noWrap/>
            <w:vAlign w:val="center"/>
            <w:hideMark/>
          </w:tcPr>
          <w:p w14:paraId="0AF81235" w14:textId="77777777" w:rsidR="0059493D" w:rsidRDefault="0059493D">
            <w:pPr>
              <w:rPr>
                <w:color w:val="000000"/>
                <w:sz w:val="20"/>
                <w:szCs w:val="20"/>
              </w:rPr>
            </w:pPr>
            <w:r>
              <w:rPr>
                <w:color w:val="000000"/>
                <w:sz w:val="20"/>
                <w:szCs w:val="20"/>
              </w:rPr>
              <w:t>24 (22 - 25)</w:t>
            </w:r>
          </w:p>
        </w:tc>
        <w:tc>
          <w:tcPr>
            <w:tcW w:w="1015" w:type="dxa"/>
            <w:gridSpan w:val="2"/>
            <w:tcBorders>
              <w:top w:val="nil"/>
              <w:left w:val="nil"/>
              <w:bottom w:val="single" w:sz="4" w:space="0" w:color="000000"/>
              <w:right w:val="nil"/>
            </w:tcBorders>
            <w:shd w:val="clear" w:color="auto" w:fill="auto"/>
            <w:noWrap/>
            <w:vAlign w:val="center"/>
            <w:hideMark/>
          </w:tcPr>
          <w:p w14:paraId="69DF2FC7" w14:textId="77777777" w:rsidR="0059493D" w:rsidRDefault="0059493D">
            <w:pPr>
              <w:rPr>
                <w:color w:val="000000"/>
                <w:sz w:val="20"/>
                <w:szCs w:val="20"/>
              </w:rPr>
            </w:pPr>
            <w:r>
              <w:rPr>
                <w:color w:val="000000"/>
                <w:sz w:val="20"/>
                <w:szCs w:val="20"/>
              </w:rPr>
              <w:t>0.37</w:t>
            </w:r>
          </w:p>
        </w:tc>
        <w:tc>
          <w:tcPr>
            <w:tcW w:w="1860" w:type="dxa"/>
            <w:gridSpan w:val="2"/>
            <w:tcBorders>
              <w:top w:val="nil"/>
              <w:left w:val="nil"/>
              <w:bottom w:val="single" w:sz="4" w:space="0" w:color="auto"/>
              <w:right w:val="single" w:sz="4" w:space="0" w:color="auto"/>
            </w:tcBorders>
            <w:shd w:val="clear" w:color="auto" w:fill="auto"/>
            <w:noWrap/>
            <w:vAlign w:val="center"/>
            <w:hideMark/>
          </w:tcPr>
          <w:p w14:paraId="3238CBCC" w14:textId="77777777" w:rsidR="0059493D" w:rsidRDefault="0059493D">
            <w:pPr>
              <w:rPr>
                <w:color w:val="000000"/>
                <w:sz w:val="20"/>
                <w:szCs w:val="20"/>
              </w:rPr>
            </w:pPr>
            <w:r>
              <w:rPr>
                <w:color w:val="000000"/>
                <w:sz w:val="20"/>
                <w:szCs w:val="20"/>
              </w:rPr>
              <w:t>0.41 (0.38 - 0.44)</w:t>
            </w:r>
          </w:p>
        </w:tc>
      </w:tr>
    </w:tbl>
    <w:p w14:paraId="4F60D2C7" w14:textId="606E924D"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6</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293036BA" w:rsidR="00262422" w:rsidRDefault="00262422" w:rsidP="00262422">
      <w:r w:rsidRPr="009D1E91">
        <w:rPr>
          <w:vertAlign w:val="superscript"/>
        </w:rPr>
        <w:t>3</w:t>
      </w:r>
      <w:r>
        <w:t xml:space="preserve">Posterior emissions from inversion of TROPOMI observations in gigagrams per year. </w:t>
      </w:r>
      <w:r w:rsidR="00283320">
        <w:t>Posterior emissions are allocated to individual facilities as described in sections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913B00" w14:textId="77777777" w:rsidR="007D3D97" w:rsidRPr="009D4F25" w:rsidRDefault="007D3D97" w:rsidP="007D3D97">
      <w:r w:rsidRPr="009D1E91">
        <w:rPr>
          <w:vertAlign w:val="superscript"/>
        </w:rPr>
        <w:t>5</w:t>
      </w:r>
      <w:r>
        <w:t>The posterior recovery efficiency as calculated from posterior emissions and the 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53EB937E" w:rsidR="001A6452" w:rsidRDefault="0050368C" w:rsidP="009F7E95">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884068">
        <w:t>)</w:t>
      </w:r>
      <w:r w:rsidR="00884068">
        <w:rPr>
          <w:color w:val="000000" w:themeColor="text1"/>
        </w:rPr>
        <w:t>. D</w:t>
      </w:r>
      <w:r w:rsidR="00C86166">
        <w:rPr>
          <w:color w:val="000000" w:themeColor="text1"/>
        </w:rPr>
        <w:t xml:space="preserve">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section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4D8D5694" w14:textId="77777777" w:rsidR="001A6452" w:rsidRDefault="001A6452">
      <w:r>
        <w:br w:type="page"/>
      </w:r>
    </w:p>
    <w:p w14:paraId="67ACA00A" w14:textId="3FA7F913" w:rsidR="002853C7" w:rsidRDefault="001A6452" w:rsidP="001A6452">
      <w:pPr>
        <w:jc w:val="center"/>
        <w:rPr>
          <w:color w:val="FF0000"/>
        </w:rPr>
      </w:pPr>
      <w:r>
        <w:rPr>
          <w:noProof/>
          <w:color w:val="FF0000"/>
        </w:rPr>
        <w:lastRenderedPageBreak/>
        <w:drawing>
          <wp:inline distT="0" distB="0" distL="0" distR="0" wp14:anchorId="46F52DEA" wp14:editId="1A3C47B4">
            <wp:extent cx="5270500" cy="26543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0500" cy="2654300"/>
                    </a:xfrm>
                    <a:prstGeom prst="rect">
                      <a:avLst/>
                    </a:prstGeom>
                  </pic:spPr>
                </pic:pic>
              </a:graphicData>
            </a:graphic>
          </wp:inline>
        </w:drawing>
      </w:r>
    </w:p>
    <w:p w14:paraId="2A0B13AA" w14:textId="749D891A" w:rsidR="003F23A6" w:rsidRPr="003F23A6" w:rsidRDefault="003F23A6" w:rsidP="003F23A6">
      <w:pPr>
        <w:rPr>
          <w:color w:val="FF0000"/>
        </w:rPr>
      </w:pPr>
      <w:r w:rsidRPr="00FD4522">
        <w:rPr>
          <w:b/>
          <w:bCs/>
          <w:color w:val="000000" w:themeColor="text1"/>
        </w:rPr>
        <w:t>Figure S2:</w:t>
      </w:r>
      <w:r w:rsidRPr="00FD4522">
        <w:rPr>
          <w:color w:val="000000" w:themeColor="text1"/>
        </w:rPr>
        <w:t xml:space="preserve"> 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p"/>
          </m:rPr>
          <w:rPr>
            <w:rFonts w:ascii="Cambria Math" w:hAnsi="Cambria Math"/>
            <w:color w:val="000000" w:themeColor="text1"/>
          </w:rPr>
          <m:t>ξ=</m:t>
        </m:r>
        <m:r>
          <w:rPr>
            <w:rFonts w:ascii="Cambria Math" w:hAnsi="Cambria Math"/>
            <w:color w:val="000000" w:themeColor="text1"/>
          </w:rPr>
          <m:t xml:space="preserve"> </m:t>
        </m:r>
      </m:oMath>
      <w:r w:rsidRPr="00FD4522">
        <w:rPr>
          <w:color w:val="000000" w:themeColor="text1"/>
        </w:rPr>
        <w:t>9.11 ppb) and the latitudinal bias fit (</w:t>
      </w:r>
      <m:oMath>
        <m:r>
          <m:rPr>
            <m:sty m:val="p"/>
          </m:rPr>
          <w:rPr>
            <w:rFonts w:ascii="Cambria Math" w:hAnsi="Cambria Math"/>
            <w:color w:val="000000" w:themeColor="text1"/>
          </w:rPr>
          <m:t>ξ=</m:t>
        </m:r>
        <m:r>
          <w:rPr>
            <w:rFonts w:ascii="Cambria Math" w:hAnsi="Cambria Math"/>
            <w:color w:val="000000" w:themeColor="text1"/>
          </w:rPr>
          <m:t xml:space="preserve">-5.40 + </m:t>
        </m:r>
        <m:r>
          <w:rPr>
            <w:rFonts w:ascii="Cambria Math" w:hAnsi="Cambria Math"/>
          </w:rPr>
          <m:t>0.39</m:t>
        </m:r>
        <m:r>
          <m:rPr>
            <m:sty m:val="p"/>
          </m:rPr>
          <w:rPr>
            <w:rFonts w:ascii="Cambria Math" w:hAnsi="Cambria Math"/>
          </w:rPr>
          <m:t>θ</m:t>
        </m:r>
      </m:oMath>
      <w:r>
        <w:t xml:space="preserve">, where </w:t>
      </w:r>
      <m:oMath>
        <m:r>
          <m:rPr>
            <m:sty m:val="p"/>
          </m:rPr>
          <w:rPr>
            <w:rFonts w:ascii="Cambria Math" w:hAnsi="Cambria Math"/>
          </w:rPr>
          <m:t>θ</m:t>
        </m:r>
      </m:oMath>
      <w:r>
        <w:t xml:space="preserve"> is the degrees latitude) used as corrections to the (model - observation) difference in the eight-member inversion ensemble</w:t>
      </w:r>
      <w:r w:rsidR="00167861">
        <w:t>.</w:t>
      </w:r>
    </w:p>
    <w:p w14:paraId="2E7B462A" w14:textId="77777777" w:rsidR="002853C7" w:rsidRDefault="002853C7">
      <w:pPr>
        <w:rPr>
          <w:sz w:val="20"/>
          <w:szCs w:val="20"/>
        </w:rPr>
      </w:pPr>
      <w:r>
        <w:br w:type="page"/>
      </w:r>
    </w:p>
    <w:p w14:paraId="7AEE6C9C" w14:textId="41DA830B" w:rsidR="002853C7" w:rsidRDefault="004E52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5C47B93" wp14:editId="22D5820C">
            <wp:extent cx="6858000" cy="313880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858000" cy="3138805"/>
                    </a:xfrm>
                    <a:prstGeom prst="rect">
                      <a:avLst/>
                    </a:prstGeom>
                  </pic:spPr>
                </pic:pic>
              </a:graphicData>
            </a:graphic>
          </wp:inline>
        </w:drawing>
      </w:r>
    </w:p>
    <w:p w14:paraId="29C0C0F0" w14:textId="51066DE0" w:rsidR="009F7E95" w:rsidRDefault="003F59CE" w:rsidP="00342441">
      <w:pPr>
        <w:rPr>
          <w:color w:val="000000" w:themeColor="text1"/>
        </w:rPr>
      </w:pPr>
      <w:commentRangeStart w:id="16"/>
      <w:commentRangeStart w:id="17"/>
      <w:r w:rsidRPr="00AA22BF">
        <w:rPr>
          <w:b/>
          <w:bCs/>
          <w:color w:val="000000" w:themeColor="text1"/>
        </w:rPr>
        <w:t>Figure</w:t>
      </w:r>
      <w:commentRangeEnd w:id="16"/>
      <w:r>
        <w:rPr>
          <w:rStyle w:val="CommentReference"/>
          <w:rFonts w:asciiTheme="minorHAnsi" w:eastAsiaTheme="minorHAnsi" w:hAnsiTheme="minorHAnsi" w:cstheme="minorBidi"/>
        </w:rPr>
        <w:commentReference w:id="16"/>
      </w:r>
      <w:commentRangeEnd w:id="17"/>
      <w:r>
        <w:rPr>
          <w:rStyle w:val="CommentReference"/>
          <w:rFonts w:asciiTheme="minorHAnsi" w:eastAsiaTheme="minorHAnsi" w:hAnsiTheme="minorHAnsi" w:cstheme="minorBidi"/>
        </w:rPr>
        <w:commentReference w:id="17"/>
      </w:r>
      <w:r w:rsidRPr="00AA22BF">
        <w:rPr>
          <w:b/>
          <w:bCs/>
          <w:color w:val="000000" w:themeColor="text1"/>
        </w:rPr>
        <w:t xml:space="preserve"> S</w:t>
      </w:r>
      <w:r>
        <w:rPr>
          <w:b/>
          <w:bCs/>
          <w:color w:val="000000" w:themeColor="text1"/>
        </w:rPr>
        <w:t>3</w:t>
      </w:r>
      <w:r w:rsidR="00AA22BF">
        <w:rPr>
          <w:b/>
          <w:bCs/>
          <w:color w:val="000000" w:themeColor="text1"/>
        </w:rPr>
        <w:t>:</w:t>
      </w:r>
      <w:r w:rsidR="00AA22BF">
        <w:rPr>
          <w:color w:val="000000" w:themeColor="text1"/>
        </w:rPr>
        <w:t xml:space="preserve"> </w:t>
      </w:r>
      <w:r w:rsidR="0050368C">
        <w:rPr>
          <w:color w:val="000000" w:themeColor="text1"/>
        </w:rPr>
        <w:t>Methane emissions</w:t>
      </w:r>
      <w:r w:rsidR="007D3D97">
        <w:rPr>
          <w:color w:val="000000" w:themeColor="text1"/>
        </w:rPr>
        <w:t xml:space="preserve"> from the TROPOMI inversion</w:t>
      </w:r>
      <w:r w:rsidR="00973FEF">
        <w:rPr>
          <w:color w:val="000000" w:themeColor="text1"/>
        </w:rPr>
        <w:t xml:space="preserve"> </w:t>
      </w:r>
      <w:r w:rsidR="0050368C">
        <w:rPr>
          <w:color w:val="000000" w:themeColor="text1"/>
        </w:rPr>
        <w:t>f</w:t>
      </w:r>
      <w:r w:rsidR="007D3D97">
        <w:rPr>
          <w:color w:val="000000" w:themeColor="text1"/>
        </w:rPr>
        <w:t>or</w:t>
      </w:r>
      <w:r w:rsidR="0050368C">
        <w:rPr>
          <w:color w:val="000000" w:themeColor="text1"/>
        </w:rPr>
        <w:t xml:space="preserve">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w:t>
      </w:r>
      <w:r w:rsidR="00534F03">
        <w:rPr>
          <w:color w:val="000000" w:themeColor="text1"/>
        </w:rPr>
        <w:t xml:space="preserve"> and Lu et al. (2023)</w:t>
      </w:r>
      <w:r w:rsidR="0050368C">
        <w:rPr>
          <w:color w:val="000000" w:themeColor="text1"/>
        </w:rPr>
        <w:t xml:space="preserve">. </w:t>
      </w:r>
      <w:r w:rsidR="00973FEF">
        <w:rPr>
          <w:color w:val="000000" w:themeColor="text1"/>
        </w:rPr>
        <w:t xml:space="preserve">The posterior emissions are shown </w:t>
      </w:r>
      <w:r w:rsidR="007D3D97">
        <w:rPr>
          <w:color w:val="000000" w:themeColor="text1"/>
        </w:rPr>
        <w:t>as</w:t>
      </w:r>
      <w:r w:rsidR="00973FEF">
        <w:rPr>
          <w:color w:val="000000" w:themeColor="text1"/>
        </w:rPr>
        <w:t xml:space="preserve"> bars</w:t>
      </w:r>
      <w:r w:rsidR="007D3D97">
        <w:rPr>
          <w:color w:val="000000" w:themeColor="text1"/>
        </w:rPr>
        <w:t>, with er</w:t>
      </w:r>
      <w:r w:rsidR="00CC332A">
        <w:rPr>
          <w:color w:val="000000" w:themeColor="text1"/>
        </w:rPr>
        <w:t>ror bars are given by the eight-member ensemble range</w:t>
      </w:r>
      <w:r>
        <w:rPr>
          <w:color w:val="000000" w:themeColor="text1"/>
        </w:rPr>
        <w:t xml:space="preserve">. </w:t>
      </w:r>
      <w:commentRangeStart w:id="18"/>
      <w:commentRangeStart w:id="19"/>
      <w:commentRangeEnd w:id="18"/>
      <w:r>
        <w:rPr>
          <w:rStyle w:val="CommentReference"/>
          <w:rFonts w:asciiTheme="minorHAnsi" w:eastAsiaTheme="minorHAnsi" w:hAnsiTheme="minorHAnsi" w:cstheme="minorBidi"/>
        </w:rPr>
        <w:commentReference w:id="18"/>
      </w:r>
      <w:commentRangeEnd w:id="19"/>
      <w:r>
        <w:rPr>
          <w:rStyle w:val="CommentReference"/>
          <w:rFonts w:asciiTheme="minorHAnsi" w:eastAsiaTheme="minorHAnsi" w:hAnsiTheme="minorHAnsi" w:cstheme="minorBidi"/>
        </w:rPr>
        <w:commentReference w:id="19"/>
      </w:r>
      <w:r w:rsidR="00860A9A">
        <w:rPr>
          <w:color w:val="000000" w:themeColor="text1"/>
        </w:rPr>
        <w:t>Also shown are basin estimates</w:t>
      </w:r>
      <w:r w:rsidR="00534F03">
        <w:rPr>
          <w:color w:val="000000" w:themeColor="text1"/>
        </w:rPr>
        <w:t xml:space="preserve"> and </w:t>
      </w:r>
      <w:r w:rsidR="00E32AF2">
        <w:rPr>
          <w:color w:val="000000" w:themeColor="text1"/>
        </w:rPr>
        <w:t>error bars</w:t>
      </w:r>
      <w:r w:rsidR="00534F03">
        <w:rPr>
          <w:color w:val="000000" w:themeColor="text1"/>
        </w:rPr>
        <w:t xml:space="preserve"> from Shen et al. (2022) and Lu et al. (2023) </w:t>
      </w:r>
      <w:r w:rsidR="00E32AF2">
        <w:rPr>
          <w:color w:val="000000" w:themeColor="text1"/>
        </w:rPr>
        <w:t xml:space="preserve">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4B9E2DB4" w:rsidR="00EC3FE8" w:rsidRPr="001B417F" w:rsidRDefault="006000BB" w:rsidP="00B879B6">
      <w:pPr>
        <w:rPr>
          <w:b/>
          <w:bCs/>
          <w:color w:val="000000" w:themeColor="text1"/>
        </w:rPr>
      </w:pPr>
      <w:r>
        <w:rPr>
          <w:b/>
          <w:bCs/>
          <w:color w:val="000000" w:themeColor="text1"/>
        </w:rPr>
        <w:lastRenderedPageBreak/>
        <w:t>Table S</w:t>
      </w:r>
      <w:r w:rsidR="00165BD4">
        <w:rPr>
          <w:b/>
          <w:bCs/>
          <w:color w:val="000000" w:themeColor="text1"/>
        </w:rPr>
        <w:t>1</w:t>
      </w:r>
      <w:r>
        <w:rPr>
          <w:b/>
          <w:bCs/>
          <w:color w:val="000000" w:themeColor="text1"/>
        </w:rPr>
        <w:t>:</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8071E5">
        <w:trPr>
          <w:trHeight w:val="547"/>
        </w:trPr>
        <w:tc>
          <w:tcPr>
            <w:tcW w:w="1886" w:type="dxa"/>
            <w:tcBorders>
              <w:top w:val="single" w:sz="4" w:space="0" w:color="000000"/>
              <w:left w:val="single" w:sz="4" w:space="0" w:color="000000"/>
              <w:bottom w:val="single" w:sz="4" w:space="0" w:color="000000"/>
              <w:right w:val="nil"/>
            </w:tcBorders>
            <w:shd w:val="clear" w:color="auto" w:fill="auto"/>
            <w:vAlign w:val="center"/>
            <w:hideMark/>
          </w:tcPr>
          <w:p w14:paraId="2A3F01AC" w14:textId="6FD6AA59" w:rsidR="001A0A28" w:rsidRDefault="001A0A28" w:rsidP="008071E5">
            <w:pPr>
              <w:jc w:val="cente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FE246" w14:textId="77777777" w:rsidR="001A0A28" w:rsidRDefault="001A0A28" w:rsidP="007924E3">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1E087983" w14:textId="0BF22D60" w:rsidR="001A0A28" w:rsidRDefault="001A0A28" w:rsidP="007924E3">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A6783" w14:textId="77777777" w:rsidR="001A0A28" w:rsidRDefault="001A0A28" w:rsidP="007924E3">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63D1ED05" w14:textId="77777777" w:rsidR="001A0A28" w:rsidRDefault="001A0A28" w:rsidP="007924E3">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ED042" w14:textId="77777777" w:rsidR="001A0A28" w:rsidRDefault="001A0A28" w:rsidP="007924E3">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2708159F" w14:textId="77777777" w:rsidR="001A0A28" w:rsidRDefault="001A0A28" w:rsidP="007924E3">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7C323D97" w14:textId="77777777" w:rsidR="001A0A28" w:rsidRDefault="001A0A28" w:rsidP="007924E3">
            <w:pPr>
              <w:jc w:val="center"/>
              <w:rPr>
                <w:b/>
                <w:bCs/>
                <w:color w:val="000000"/>
                <w:sz w:val="20"/>
                <w:szCs w:val="20"/>
              </w:rPr>
            </w:pPr>
            <w:r>
              <w:rPr>
                <w:b/>
                <w:bCs/>
                <w:color w:val="000000"/>
                <w:sz w:val="20"/>
                <w:szCs w:val="20"/>
              </w:rPr>
              <w:t>Total</w:t>
            </w:r>
          </w:p>
        </w:tc>
      </w:tr>
      <w:tr w:rsidR="001A0A28" w14:paraId="4DC4FC4D" w14:textId="77777777" w:rsidTr="008071E5">
        <w:trPr>
          <w:trHeight w:val="380"/>
        </w:trPr>
        <w:tc>
          <w:tcPr>
            <w:tcW w:w="1886" w:type="dxa"/>
            <w:tcBorders>
              <w:top w:val="single" w:sz="4" w:space="0" w:color="000000"/>
              <w:left w:val="single" w:sz="4" w:space="0" w:color="000000"/>
              <w:bottom w:val="nil"/>
              <w:right w:val="nil"/>
            </w:tcBorders>
            <w:shd w:val="clear" w:color="auto" w:fill="auto"/>
            <w:noWrap/>
            <w:vAlign w:val="center"/>
            <w:hideMark/>
          </w:tcPr>
          <w:p w14:paraId="5BD210AE" w14:textId="77777777" w:rsidR="001A0A28" w:rsidRDefault="001A0A28">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24D6D674" w14:textId="364D1E80" w:rsidR="001A0A28" w:rsidRDefault="001A0A28" w:rsidP="008071E5">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0EDE18D" w14:textId="4797E738"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20F2CE05"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1DD6499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0D21367"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563F1F52"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EA182E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2526AF6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5823EF1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7597212F" w14:textId="77777777" w:rsidR="001A0A28" w:rsidRDefault="001A0A28" w:rsidP="008071E5">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1E10940" w14:textId="77777777" w:rsidR="001A0A28" w:rsidRDefault="001A0A28" w:rsidP="008071E5">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center"/>
            <w:hideMark/>
          </w:tcPr>
          <w:p w14:paraId="712CBBC8" w14:textId="77777777" w:rsidR="001A0A28" w:rsidRDefault="001A0A28" w:rsidP="008071E5">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C2CD832" w14:textId="77777777" w:rsidR="001A0A28" w:rsidRDefault="001A0A28" w:rsidP="008071E5">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3F6EEFC6" w14:textId="298E3D91"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1DF15134" w14:textId="50DC9E92" w:rsidR="001A0A28" w:rsidRDefault="001A0A28" w:rsidP="008071E5">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744"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59493D">
        <w:trPr>
          <w:trHeight w:val="600"/>
        </w:trPr>
        <w:tc>
          <w:tcPr>
            <w:tcW w:w="1885" w:type="dxa"/>
            <w:tcBorders>
              <w:top w:val="single" w:sz="4" w:space="0" w:color="000000"/>
              <w:left w:val="single" w:sz="4" w:space="0" w:color="000000"/>
              <w:bottom w:val="single" w:sz="4" w:space="0" w:color="000000"/>
              <w:right w:val="nil"/>
            </w:tcBorders>
            <w:shd w:val="clear" w:color="auto" w:fill="auto"/>
            <w:vAlign w:val="center"/>
            <w:hideMark/>
          </w:tcPr>
          <w:p w14:paraId="74C9BACE" w14:textId="7D5333C9" w:rsidR="009E3560" w:rsidRDefault="009E3560" w:rsidP="008071E5">
            <w:pPr>
              <w:jc w:val="center"/>
              <w:rPr>
                <w:b/>
                <w:bCs/>
                <w:color w:val="000000"/>
                <w:sz w:val="20"/>
                <w:szCs w:val="20"/>
              </w:rPr>
            </w:pPr>
            <w:r>
              <w:rPr>
                <w:b/>
                <w:bCs/>
                <w:color w:val="000000"/>
                <w:sz w:val="20"/>
                <w:szCs w:val="20"/>
              </w:rPr>
              <w:lastRenderedPageBreak/>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3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38BFEA05" w:rsidR="009E3560" w:rsidRDefault="009E3560" w:rsidP="009E3560">
            <w:pPr>
              <w:jc w:val="center"/>
              <w:rPr>
                <w:b/>
                <w:bCs/>
                <w:color w:val="000000"/>
                <w:sz w:val="20"/>
                <w:szCs w:val="20"/>
              </w:rPr>
            </w:pPr>
            <w:r>
              <w:rPr>
                <w:b/>
                <w:bCs/>
                <w:color w:val="000000"/>
                <w:sz w:val="20"/>
                <w:szCs w:val="20"/>
              </w:rPr>
              <w:t>Oil &amp;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59493D">
        <w:trPr>
          <w:trHeight w:val="380"/>
        </w:trPr>
        <w:tc>
          <w:tcPr>
            <w:tcW w:w="1885"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7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9493D">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7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0901C4">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0901C4">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0901C4">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0901C4">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0901C4">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0901C4">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0901C4">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0901C4">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0901C4">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0901C4">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0901C4">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0901C4">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0901C4">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0901C4">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0901C4">
            <w:pPr>
              <w:jc w:val="right"/>
              <w:rPr>
                <w:color w:val="000000"/>
                <w:sz w:val="20"/>
                <w:szCs w:val="20"/>
              </w:rPr>
            </w:pPr>
            <w:r>
              <w:rPr>
                <w:color w:val="000000"/>
                <w:sz w:val="20"/>
                <w:szCs w:val="20"/>
              </w:rPr>
              <w:t>0.64 (0.40, 0.82)</w:t>
            </w:r>
          </w:p>
        </w:tc>
      </w:tr>
      <w:tr w:rsidR="000901C4" w14:paraId="19964CA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0901C4">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0901C4">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0901C4">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0901C4">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0901C4">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0901C4">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0901C4">
            <w:pPr>
              <w:jc w:val="right"/>
              <w:rPr>
                <w:color w:val="000000"/>
                <w:sz w:val="20"/>
                <w:szCs w:val="20"/>
              </w:rPr>
            </w:pPr>
            <w:r>
              <w:rPr>
                <w:color w:val="000000"/>
                <w:sz w:val="20"/>
                <w:szCs w:val="20"/>
              </w:rPr>
              <w:t>0.38 (0.11, 0.53)</w:t>
            </w:r>
          </w:p>
        </w:tc>
      </w:tr>
      <w:tr w:rsidR="000901C4" w14:paraId="53908B9C"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721"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0901C4">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0901C4">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0901C4">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0901C4">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0901C4">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0901C4">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0901C4">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0901C4">
            <w:pPr>
              <w:jc w:val="right"/>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0901C4">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0901C4">
            <w:pPr>
              <w:jc w:val="right"/>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0901C4">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0901C4">
            <w:pPr>
              <w:jc w:val="right"/>
              <w:rPr>
                <w:color w:val="000000"/>
                <w:sz w:val="20"/>
                <w:szCs w:val="20"/>
              </w:rPr>
            </w:pPr>
            <w:r>
              <w:rPr>
                <w:color w:val="000000"/>
                <w:sz w:val="20"/>
                <w:szCs w:val="20"/>
              </w:rPr>
              <w:t>0.55 (0.29, 0.69)</w:t>
            </w:r>
          </w:p>
        </w:tc>
      </w:tr>
      <w:tr w:rsidR="000901C4" w14:paraId="18A0502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721"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0901C4">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0901C4">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0901C4">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0901C4">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0901C4">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0901C4">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0901C4">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0901C4">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0901C4">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0901C4">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0901C4">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0901C4">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0901C4">
            <w:pPr>
              <w:jc w:val="right"/>
              <w:rPr>
                <w:color w:val="000000"/>
                <w:sz w:val="20"/>
                <w:szCs w:val="20"/>
              </w:rPr>
            </w:pPr>
            <w:r>
              <w:rPr>
                <w:color w:val="000000"/>
                <w:sz w:val="20"/>
                <w:szCs w:val="20"/>
              </w:rPr>
              <w:t>0.56 (0.35, 0.75)</w:t>
            </w:r>
          </w:p>
        </w:tc>
      </w:tr>
      <w:tr w:rsidR="000901C4" w14:paraId="37C0756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721"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0901C4">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0901C4">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0901C4">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0901C4">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0901C4">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0901C4">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0901C4">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0901C4">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0901C4">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0901C4">
            <w:pPr>
              <w:jc w:val="right"/>
              <w:rPr>
                <w:color w:val="000000"/>
                <w:sz w:val="20"/>
                <w:szCs w:val="20"/>
              </w:rPr>
            </w:pPr>
            <w:r>
              <w:rPr>
                <w:color w:val="000000"/>
                <w:sz w:val="20"/>
                <w:szCs w:val="20"/>
              </w:rPr>
              <w:t>0.60 (0.33, 0.77)</w:t>
            </w:r>
          </w:p>
        </w:tc>
      </w:tr>
      <w:tr w:rsidR="000901C4" w14:paraId="7205B73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721"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0901C4">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0901C4">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0901C4">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0901C4">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0901C4">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0901C4">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0901C4">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0901C4">
            <w:pPr>
              <w:jc w:val="right"/>
              <w:rPr>
                <w:color w:val="000000"/>
                <w:sz w:val="20"/>
                <w:szCs w:val="20"/>
              </w:rPr>
            </w:pPr>
            <w:r>
              <w:rPr>
                <w:color w:val="000000"/>
                <w:sz w:val="20"/>
                <w:szCs w:val="20"/>
              </w:rPr>
              <w:t>0.31 (0.22, 0.40)</w:t>
            </w:r>
          </w:p>
        </w:tc>
      </w:tr>
      <w:tr w:rsidR="000901C4" w14:paraId="2035848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0901C4">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0901C4">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0901C4">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0901C4">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0901C4">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0901C4">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0901C4">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0901C4">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0901C4">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0901C4">
            <w:pPr>
              <w:jc w:val="right"/>
              <w:rPr>
                <w:color w:val="000000"/>
                <w:sz w:val="20"/>
                <w:szCs w:val="20"/>
              </w:rPr>
            </w:pPr>
            <w:r>
              <w:rPr>
                <w:color w:val="000000"/>
                <w:sz w:val="20"/>
                <w:szCs w:val="20"/>
              </w:rPr>
              <w:t>0.59 (0.41, 0.70)</w:t>
            </w:r>
          </w:p>
        </w:tc>
      </w:tr>
      <w:tr w:rsidR="000901C4" w14:paraId="38ACEBB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721"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0901C4">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0901C4">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0901C4">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0901C4">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0901C4">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0901C4">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0901C4">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0901C4">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0901C4">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0901C4">
            <w:pPr>
              <w:jc w:val="right"/>
              <w:rPr>
                <w:color w:val="000000"/>
                <w:sz w:val="20"/>
                <w:szCs w:val="20"/>
              </w:rPr>
            </w:pPr>
            <w:r>
              <w:rPr>
                <w:color w:val="000000"/>
                <w:sz w:val="20"/>
                <w:szCs w:val="20"/>
              </w:rPr>
              <w:t>0.10 (0.04, 0.14)</w:t>
            </w:r>
          </w:p>
        </w:tc>
      </w:tr>
      <w:tr w:rsidR="000901C4" w14:paraId="29025A5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721"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0901C4">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0901C4">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0901C4">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0901C4">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0901C4">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0901C4">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0901C4">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0901C4">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0901C4">
            <w:pPr>
              <w:jc w:val="right"/>
              <w:rPr>
                <w:color w:val="000000"/>
                <w:sz w:val="20"/>
                <w:szCs w:val="20"/>
              </w:rPr>
            </w:pPr>
            <w:r>
              <w:rPr>
                <w:color w:val="000000"/>
                <w:sz w:val="20"/>
                <w:szCs w:val="20"/>
              </w:rPr>
              <w:t>0.74 (0.57, 0.87)</w:t>
            </w:r>
          </w:p>
        </w:tc>
      </w:tr>
      <w:tr w:rsidR="000901C4" w14:paraId="1F59C1B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721"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0901C4">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0901C4">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0901C4">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0901C4">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0901C4">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0901C4">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0901C4">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0901C4">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0901C4">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0901C4">
            <w:pPr>
              <w:jc w:val="right"/>
              <w:rPr>
                <w:color w:val="000000"/>
                <w:sz w:val="20"/>
                <w:szCs w:val="20"/>
              </w:rPr>
            </w:pPr>
            <w:r>
              <w:rPr>
                <w:color w:val="000000"/>
                <w:sz w:val="20"/>
                <w:szCs w:val="20"/>
              </w:rPr>
              <w:t>0.08 (0.05, 0.11)</w:t>
            </w:r>
          </w:p>
        </w:tc>
      </w:tr>
      <w:tr w:rsidR="000901C4" w14:paraId="3F9141D2"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721"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0901C4">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0901C4">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0901C4">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0901C4">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0901C4">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0901C4">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0901C4">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0901C4">
            <w:pPr>
              <w:jc w:val="right"/>
              <w:rPr>
                <w:color w:val="000000"/>
                <w:sz w:val="20"/>
                <w:szCs w:val="20"/>
              </w:rPr>
            </w:pPr>
            <w:r>
              <w:rPr>
                <w:color w:val="000000"/>
                <w:sz w:val="20"/>
                <w:szCs w:val="20"/>
              </w:rPr>
              <w:t>0.80 (0.74, 0.84)</w:t>
            </w:r>
          </w:p>
        </w:tc>
      </w:tr>
      <w:tr w:rsidR="000901C4" w14:paraId="621CF1A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721"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0901C4">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0901C4">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0901C4">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0901C4">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0901C4">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0901C4">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0901C4">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0901C4">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0901C4">
            <w:pPr>
              <w:jc w:val="right"/>
              <w:rPr>
                <w:color w:val="000000"/>
                <w:sz w:val="20"/>
                <w:szCs w:val="20"/>
              </w:rPr>
            </w:pPr>
            <w:r>
              <w:rPr>
                <w:color w:val="000000"/>
                <w:sz w:val="20"/>
                <w:szCs w:val="20"/>
              </w:rPr>
              <w:t>0.51 (0.20, 0.70)</w:t>
            </w:r>
          </w:p>
        </w:tc>
      </w:tr>
      <w:tr w:rsidR="000901C4" w14:paraId="7D217B9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721"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0901C4">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0901C4">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0901C4">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0901C4">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0901C4">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0901C4">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0901C4">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0901C4">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0901C4">
            <w:pPr>
              <w:jc w:val="right"/>
              <w:rPr>
                <w:color w:val="000000"/>
                <w:sz w:val="20"/>
                <w:szCs w:val="20"/>
              </w:rPr>
            </w:pPr>
            <w:r>
              <w:rPr>
                <w:color w:val="000000"/>
                <w:sz w:val="20"/>
                <w:szCs w:val="20"/>
              </w:rPr>
              <w:t>0.28 (0.06, 0.52)</w:t>
            </w:r>
          </w:p>
        </w:tc>
      </w:tr>
      <w:tr w:rsidR="000901C4" w14:paraId="0C45238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721"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0901C4">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0901C4">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0901C4">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0901C4">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0901C4">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0901C4">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0901C4">
            <w:pPr>
              <w:jc w:val="right"/>
              <w:rPr>
                <w:color w:val="000000"/>
                <w:sz w:val="20"/>
                <w:szCs w:val="20"/>
              </w:rPr>
            </w:pPr>
            <w:r>
              <w:rPr>
                <w:color w:val="000000"/>
                <w:sz w:val="20"/>
                <w:szCs w:val="20"/>
              </w:rPr>
              <w:t>0.26 (0.04, 0.45)</w:t>
            </w:r>
          </w:p>
        </w:tc>
      </w:tr>
      <w:tr w:rsidR="000901C4" w14:paraId="590BAA8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721"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0901C4">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0901C4">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0901C4">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0901C4">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0901C4">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0901C4">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0901C4">
            <w:pPr>
              <w:jc w:val="right"/>
              <w:rPr>
                <w:color w:val="000000"/>
                <w:sz w:val="20"/>
                <w:szCs w:val="20"/>
              </w:rPr>
            </w:pPr>
            <w:r>
              <w:rPr>
                <w:color w:val="000000"/>
                <w:sz w:val="20"/>
                <w:szCs w:val="20"/>
              </w:rPr>
              <w:t>0.00 (0.00, 0.00)</w:t>
            </w:r>
          </w:p>
        </w:tc>
      </w:tr>
      <w:tr w:rsidR="000901C4" w14:paraId="40DC09BB"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721"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0901C4">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0901C4">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0901C4">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0901C4">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0901C4">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0901C4">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0901C4">
            <w:pPr>
              <w:jc w:val="right"/>
              <w:rPr>
                <w:color w:val="000000"/>
                <w:sz w:val="20"/>
                <w:szCs w:val="20"/>
              </w:rPr>
            </w:pPr>
            <w:r>
              <w:rPr>
                <w:color w:val="000000"/>
                <w:sz w:val="20"/>
                <w:szCs w:val="20"/>
              </w:rPr>
              <w:t>0.15 (0.00, 0.35)</w:t>
            </w:r>
          </w:p>
        </w:tc>
      </w:tr>
      <w:tr w:rsidR="000901C4" w14:paraId="128476A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721"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0901C4">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0901C4">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0901C4">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0901C4">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0901C4">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0901C4">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0901C4">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0901C4">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0901C4">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0901C4">
            <w:pPr>
              <w:jc w:val="right"/>
              <w:rPr>
                <w:color w:val="000000"/>
                <w:sz w:val="20"/>
                <w:szCs w:val="20"/>
              </w:rPr>
            </w:pPr>
            <w:r>
              <w:rPr>
                <w:color w:val="000000"/>
                <w:sz w:val="20"/>
                <w:szCs w:val="20"/>
              </w:rPr>
              <w:t>0.68 (0.48, 0.86)</w:t>
            </w:r>
          </w:p>
        </w:tc>
      </w:tr>
      <w:tr w:rsidR="000901C4" w14:paraId="0B1D5E55"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721"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0901C4">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0901C4">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0901C4">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0901C4">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0901C4">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0901C4">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0901C4">
            <w:pPr>
              <w:jc w:val="right"/>
              <w:rPr>
                <w:color w:val="000000"/>
                <w:sz w:val="20"/>
                <w:szCs w:val="20"/>
              </w:rPr>
            </w:pPr>
            <w:r>
              <w:rPr>
                <w:color w:val="000000"/>
                <w:sz w:val="20"/>
                <w:szCs w:val="20"/>
              </w:rPr>
              <w:t>0.02 (0.00, 0.07)</w:t>
            </w:r>
          </w:p>
        </w:tc>
      </w:tr>
      <w:tr w:rsidR="000901C4" w14:paraId="50E8EB4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721"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0901C4">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0901C4">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0901C4">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0901C4">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0901C4">
            <w:pPr>
              <w:jc w:val="right"/>
              <w:rPr>
                <w:color w:val="000000"/>
                <w:sz w:val="20"/>
                <w:szCs w:val="20"/>
              </w:rPr>
            </w:pPr>
            <w:r>
              <w:rPr>
                <w:color w:val="000000"/>
                <w:sz w:val="20"/>
                <w:szCs w:val="20"/>
              </w:rPr>
              <w:t>0.26 (0.01, 0.50)</w:t>
            </w:r>
          </w:p>
        </w:tc>
      </w:tr>
      <w:tr w:rsidR="000901C4" w14:paraId="73941198"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721"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0901C4">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0901C4">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0901C4">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0901C4">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0901C4">
            <w:pPr>
              <w:jc w:val="right"/>
              <w:rPr>
                <w:color w:val="000000"/>
                <w:sz w:val="20"/>
                <w:szCs w:val="20"/>
              </w:rPr>
            </w:pPr>
            <w:r>
              <w:rPr>
                <w:color w:val="000000"/>
                <w:sz w:val="20"/>
                <w:szCs w:val="20"/>
              </w:rPr>
              <w:t>0.00 (0.00, 0.00)</w:t>
            </w:r>
          </w:p>
        </w:tc>
      </w:tr>
      <w:tr w:rsidR="000901C4" w14:paraId="6F1684E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721"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0901C4">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0901C4">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0901C4">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0901C4">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0901C4">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0901C4">
            <w:pPr>
              <w:jc w:val="right"/>
              <w:rPr>
                <w:color w:val="000000"/>
                <w:sz w:val="20"/>
                <w:szCs w:val="20"/>
              </w:rPr>
            </w:pPr>
            <w:r>
              <w:rPr>
                <w:color w:val="000000"/>
                <w:sz w:val="20"/>
                <w:szCs w:val="20"/>
              </w:rPr>
              <w:t>0.03 (0.00, 0.08)</w:t>
            </w:r>
          </w:p>
        </w:tc>
      </w:tr>
      <w:tr w:rsidR="000901C4" w14:paraId="7B5FCC1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721"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0901C4">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0901C4">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0901C4">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0901C4">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0901C4">
            <w:pPr>
              <w:jc w:val="right"/>
              <w:rPr>
                <w:color w:val="000000"/>
                <w:sz w:val="20"/>
                <w:szCs w:val="20"/>
              </w:rPr>
            </w:pPr>
            <w:r>
              <w:rPr>
                <w:color w:val="000000"/>
                <w:sz w:val="20"/>
                <w:szCs w:val="20"/>
              </w:rPr>
              <w:t>0.12 (0.04, 0.23)</w:t>
            </w:r>
          </w:p>
        </w:tc>
      </w:tr>
      <w:tr w:rsidR="000901C4" w14:paraId="67416BDF" w14:textId="77777777" w:rsidTr="0059493D">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721"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0901C4">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0901C4">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0901C4">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0901C4">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0901C4">
            <w:pPr>
              <w:jc w:val="right"/>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8425C47" w14:textId="1932FD2A" w:rsidR="006D20AC" w:rsidRPr="008071E5" w:rsidRDefault="006263F3" w:rsidP="006263F3">
      <w:r w:rsidRPr="006263F3">
        <w:rPr>
          <w:b/>
          <w:bCs/>
        </w:rPr>
        <w:lastRenderedPageBreak/>
        <w:t>Table S</w:t>
      </w:r>
      <w:r w:rsidR="00165BD4">
        <w:rPr>
          <w:b/>
          <w:bCs/>
        </w:rPr>
        <w:t>2</w:t>
      </w:r>
      <w:r w:rsidRPr="006263F3">
        <w:rPr>
          <w:b/>
          <w:bCs/>
        </w:rPr>
        <w:t>:</w:t>
      </w:r>
      <w:r>
        <w:t xml:space="preserve"> </w:t>
      </w:r>
      <w:r w:rsidR="008071E5">
        <w:t>Methane emissions from</w:t>
      </w:r>
      <w:r>
        <w:t xml:space="preserve"> urban areas in the contiguous U.S. (CONUS) for 2019.</w:t>
      </w:r>
    </w:p>
    <w:tbl>
      <w:tblPr>
        <w:tblW w:w="13930" w:type="dxa"/>
        <w:tblLook w:val="04A0" w:firstRow="1" w:lastRow="0" w:firstColumn="1" w:lastColumn="0" w:noHBand="0" w:noVBand="1"/>
      </w:tblPr>
      <w:tblGrid>
        <w:gridCol w:w="4280"/>
        <w:gridCol w:w="1240"/>
        <w:gridCol w:w="1240"/>
        <w:gridCol w:w="1240"/>
        <w:gridCol w:w="1240"/>
        <w:gridCol w:w="1450"/>
        <w:gridCol w:w="1620"/>
        <w:gridCol w:w="1620"/>
      </w:tblGrid>
      <w:tr w:rsidR="00D87721" w14:paraId="1245A99A" w14:textId="77777777" w:rsidTr="008E054F">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5B469DB9" w14:textId="5419B025" w:rsidR="00D87721" w:rsidRDefault="00D87721" w:rsidP="00D87721">
            <w:pPr>
              <w:jc w:val="center"/>
              <w:rPr>
                <w:b/>
                <w:bCs/>
                <w:color w:val="000000"/>
                <w:sz w:val="20"/>
                <w:szCs w:val="20"/>
              </w:rPr>
            </w:pPr>
            <w:r>
              <w:rPr>
                <w:b/>
                <w:bCs/>
                <w:color w:val="000000"/>
                <w:sz w:val="20"/>
                <w:szCs w:val="20"/>
              </w:rPr>
              <w:t>Urban area</w:t>
            </w:r>
            <w:r w:rsidRPr="00D87721">
              <w:rPr>
                <w:color w:val="000000"/>
                <w:sz w:val="20"/>
                <w:szCs w:val="20"/>
                <w:vertAlign w:val="superscript"/>
              </w:rPr>
              <w:t>1</w:t>
            </w:r>
          </w:p>
        </w:tc>
        <w:tc>
          <w:tcPr>
            <w:tcW w:w="641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F1DA8DC" w14:textId="7CF8A1B5"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3F59CE">
              <w:rPr>
                <w:color w:val="000000"/>
                <w:sz w:val="20"/>
                <w:szCs w:val="20"/>
                <w:vertAlign w:val="superscript"/>
              </w:rPr>
              <w:t>2</w:t>
            </w:r>
            <w:commentRangeStart w:id="20"/>
            <w:commentRangeStart w:id="21"/>
            <w:commentRangeEnd w:id="20"/>
            <w:r w:rsidR="003F59CE">
              <w:rPr>
                <w:rStyle w:val="CommentReference"/>
                <w:rFonts w:asciiTheme="minorHAnsi" w:eastAsiaTheme="minorHAnsi" w:hAnsiTheme="minorHAnsi" w:cstheme="minorBidi"/>
              </w:rPr>
              <w:commentReference w:id="20"/>
            </w:r>
            <w:commentRangeEnd w:id="21"/>
            <w:r w:rsidR="003F59CE">
              <w:rPr>
                <w:rStyle w:val="CommentReference"/>
                <w:rFonts w:asciiTheme="minorHAnsi" w:eastAsiaTheme="minorHAnsi" w:hAnsiTheme="minorHAnsi" w:cstheme="minorBidi"/>
              </w:rPr>
              <w:commentReference w:id="21"/>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6FE3D3EA" w14:textId="4F96A854" w:rsidR="00D87721" w:rsidRDefault="00D87721" w:rsidP="00D87721">
            <w:pPr>
              <w:jc w:val="center"/>
              <w:rPr>
                <w:b/>
                <w:bCs/>
                <w:color w:val="000000"/>
                <w:sz w:val="20"/>
                <w:szCs w:val="20"/>
              </w:rPr>
            </w:pPr>
            <w:r>
              <w:rPr>
                <w:b/>
                <w:bCs/>
                <w:color w:val="000000"/>
                <w:sz w:val="20"/>
                <w:szCs w:val="20"/>
              </w:rPr>
              <w:t>Posterior emissions</w:t>
            </w:r>
          </w:p>
        </w:tc>
      </w:tr>
      <w:tr w:rsidR="00D87721" w14:paraId="3C72C4AA" w14:textId="77777777" w:rsidTr="008E054F">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15883A83"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26396498" w14:textId="4C1B8C45"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02D4ED1F" w14:textId="6FDE5045"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3D995FD4"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3FFE303E" w14:textId="6CF1BC8F" w:rsidR="00D87721" w:rsidRDefault="008E054F" w:rsidP="00D87721">
            <w:pPr>
              <w:jc w:val="center"/>
              <w:rPr>
                <w:b/>
                <w:bCs/>
                <w:color w:val="000000"/>
                <w:sz w:val="20"/>
                <w:szCs w:val="20"/>
              </w:rPr>
            </w:pPr>
            <w:r>
              <w:rPr>
                <w:b/>
                <w:bCs/>
                <w:color w:val="000000"/>
                <w:sz w:val="20"/>
                <w:szCs w:val="20"/>
              </w:rPr>
              <w:t>Gas distribution</w:t>
            </w:r>
          </w:p>
        </w:tc>
        <w:tc>
          <w:tcPr>
            <w:tcW w:w="1450" w:type="dxa"/>
            <w:tcBorders>
              <w:top w:val="nil"/>
              <w:left w:val="nil"/>
              <w:bottom w:val="single" w:sz="4" w:space="0" w:color="000000"/>
              <w:right w:val="single" w:sz="4" w:space="0" w:color="auto"/>
            </w:tcBorders>
            <w:shd w:val="clear" w:color="auto" w:fill="auto"/>
            <w:vAlign w:val="center"/>
            <w:hideMark/>
          </w:tcPr>
          <w:p w14:paraId="158D9E68" w14:textId="54112E37" w:rsidR="00D87721" w:rsidRDefault="008E054F" w:rsidP="00D87721">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7502B420" w14:textId="27D9144B"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1F6C7C" w:rsidRPr="001F6C7C">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03C5203F" w14:textId="4DEC4701" w:rsidR="00D87721" w:rsidRDefault="003F59CE" w:rsidP="00D87721">
            <w:pPr>
              <w:jc w:val="center"/>
              <w:rPr>
                <w:b/>
                <w:bCs/>
                <w:color w:val="000000"/>
                <w:sz w:val="20"/>
                <w:szCs w:val="20"/>
              </w:rPr>
            </w:pPr>
            <w:r>
              <w:rPr>
                <w:b/>
                <w:bCs/>
                <w:color w:val="000000"/>
                <w:sz w:val="20"/>
                <w:szCs w:val="20"/>
              </w:rPr>
              <w:t>Sensitivity</w:t>
            </w:r>
            <w:r w:rsidR="001F6C7C" w:rsidRPr="001F6C7C">
              <w:rPr>
                <w:color w:val="000000"/>
                <w:sz w:val="20"/>
                <w:szCs w:val="20"/>
                <w:vertAlign w:val="superscript"/>
              </w:rPr>
              <w:t>4</w:t>
            </w:r>
          </w:p>
        </w:tc>
      </w:tr>
      <w:tr w:rsidR="008071E5" w14:paraId="578E775B" w14:textId="77777777" w:rsidTr="008E054F">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9EF74F1" w14:textId="77777777" w:rsidR="008071E5" w:rsidRDefault="008071E5">
            <w:pPr>
              <w:rPr>
                <w:color w:val="000000"/>
                <w:sz w:val="20"/>
                <w:szCs w:val="20"/>
              </w:rPr>
            </w:pPr>
            <w:r>
              <w:rPr>
                <w:color w:val="000000"/>
                <w:sz w:val="20"/>
                <w:szCs w:val="20"/>
              </w:rPr>
              <w:t>1. New York-Newark, NY-NJ-CT</w:t>
            </w:r>
          </w:p>
        </w:tc>
        <w:tc>
          <w:tcPr>
            <w:tcW w:w="1240" w:type="dxa"/>
            <w:tcBorders>
              <w:top w:val="nil"/>
              <w:left w:val="nil"/>
              <w:bottom w:val="single" w:sz="4" w:space="0" w:color="D9D9D9"/>
              <w:right w:val="nil"/>
            </w:tcBorders>
            <w:shd w:val="clear" w:color="auto" w:fill="auto"/>
            <w:noWrap/>
            <w:vAlign w:val="center"/>
            <w:hideMark/>
          </w:tcPr>
          <w:p w14:paraId="12660A76" w14:textId="77777777" w:rsidR="008071E5" w:rsidRDefault="008071E5">
            <w:pPr>
              <w:rPr>
                <w:color w:val="000000"/>
                <w:sz w:val="20"/>
                <w:szCs w:val="20"/>
              </w:rPr>
            </w:pPr>
            <w:r>
              <w:rPr>
                <w:color w:val="000000"/>
                <w:sz w:val="20"/>
                <w:szCs w:val="20"/>
              </w:rPr>
              <w:t>67.5</w:t>
            </w:r>
          </w:p>
        </w:tc>
        <w:tc>
          <w:tcPr>
            <w:tcW w:w="1240" w:type="dxa"/>
            <w:tcBorders>
              <w:top w:val="nil"/>
              <w:left w:val="nil"/>
              <w:bottom w:val="single" w:sz="4" w:space="0" w:color="D9D9D9"/>
              <w:right w:val="nil"/>
            </w:tcBorders>
            <w:shd w:val="clear" w:color="auto" w:fill="auto"/>
            <w:noWrap/>
            <w:vAlign w:val="center"/>
            <w:hideMark/>
          </w:tcPr>
          <w:p w14:paraId="6FABFA3A" w14:textId="77777777" w:rsidR="008071E5" w:rsidRDefault="008071E5">
            <w:pPr>
              <w:rPr>
                <w:color w:val="000000"/>
                <w:sz w:val="20"/>
                <w:szCs w:val="20"/>
              </w:rPr>
            </w:pPr>
            <w:r>
              <w:rPr>
                <w:color w:val="000000"/>
                <w:sz w:val="20"/>
                <w:szCs w:val="20"/>
              </w:rPr>
              <w:t>40.4</w:t>
            </w:r>
          </w:p>
        </w:tc>
        <w:tc>
          <w:tcPr>
            <w:tcW w:w="1240" w:type="dxa"/>
            <w:tcBorders>
              <w:top w:val="nil"/>
              <w:left w:val="nil"/>
              <w:bottom w:val="single" w:sz="4" w:space="0" w:color="D9D9D9"/>
              <w:right w:val="nil"/>
            </w:tcBorders>
            <w:shd w:val="clear" w:color="auto" w:fill="auto"/>
            <w:noWrap/>
            <w:vAlign w:val="center"/>
            <w:hideMark/>
          </w:tcPr>
          <w:p w14:paraId="33AB671A" w14:textId="77777777" w:rsidR="008071E5" w:rsidRDefault="008071E5">
            <w:pPr>
              <w:rPr>
                <w:color w:val="000000"/>
                <w:sz w:val="20"/>
                <w:szCs w:val="20"/>
              </w:rPr>
            </w:pPr>
            <w:r>
              <w:rPr>
                <w:color w:val="000000"/>
                <w:sz w:val="20"/>
                <w:szCs w:val="20"/>
              </w:rPr>
              <w:t>27.3</w:t>
            </w:r>
          </w:p>
        </w:tc>
        <w:tc>
          <w:tcPr>
            <w:tcW w:w="1240" w:type="dxa"/>
            <w:tcBorders>
              <w:top w:val="nil"/>
              <w:left w:val="nil"/>
              <w:bottom w:val="single" w:sz="4" w:space="0" w:color="D9D9D9"/>
              <w:right w:val="nil"/>
            </w:tcBorders>
            <w:shd w:val="clear" w:color="auto" w:fill="auto"/>
            <w:noWrap/>
            <w:vAlign w:val="center"/>
            <w:hideMark/>
          </w:tcPr>
          <w:p w14:paraId="519F16CD" w14:textId="77777777" w:rsidR="008071E5" w:rsidRDefault="008071E5">
            <w:pPr>
              <w:rPr>
                <w:color w:val="000000"/>
                <w:sz w:val="20"/>
                <w:szCs w:val="20"/>
              </w:rPr>
            </w:pPr>
            <w:r>
              <w:rPr>
                <w:color w:val="000000"/>
                <w:sz w:val="20"/>
                <w:szCs w:val="20"/>
              </w:rPr>
              <w:t>36.7</w:t>
            </w:r>
          </w:p>
        </w:tc>
        <w:tc>
          <w:tcPr>
            <w:tcW w:w="1450" w:type="dxa"/>
            <w:tcBorders>
              <w:top w:val="nil"/>
              <w:left w:val="nil"/>
              <w:bottom w:val="single" w:sz="4" w:space="0" w:color="D9D9D9"/>
              <w:right w:val="single" w:sz="4" w:space="0" w:color="auto"/>
            </w:tcBorders>
            <w:shd w:val="clear" w:color="auto" w:fill="auto"/>
            <w:noWrap/>
            <w:vAlign w:val="center"/>
            <w:hideMark/>
          </w:tcPr>
          <w:p w14:paraId="5F3AA5D1" w14:textId="77777777" w:rsidR="008071E5" w:rsidRDefault="008071E5">
            <w:pPr>
              <w:rPr>
                <w:color w:val="000000"/>
                <w:sz w:val="20"/>
                <w:szCs w:val="20"/>
              </w:rPr>
            </w:pPr>
            <w:r>
              <w:rPr>
                <w:color w:val="000000"/>
                <w:sz w:val="20"/>
                <w:szCs w:val="20"/>
              </w:rPr>
              <w:t>35.9</w:t>
            </w:r>
          </w:p>
        </w:tc>
        <w:tc>
          <w:tcPr>
            <w:tcW w:w="1620" w:type="dxa"/>
            <w:tcBorders>
              <w:top w:val="nil"/>
              <w:left w:val="nil"/>
              <w:bottom w:val="single" w:sz="4" w:space="0" w:color="D9D9D9"/>
              <w:right w:val="nil"/>
            </w:tcBorders>
            <w:shd w:val="clear" w:color="auto" w:fill="auto"/>
            <w:noWrap/>
            <w:vAlign w:val="center"/>
            <w:hideMark/>
          </w:tcPr>
          <w:p w14:paraId="67F8199E" w14:textId="77777777" w:rsidR="008071E5" w:rsidRDefault="008071E5">
            <w:pPr>
              <w:rPr>
                <w:color w:val="000000"/>
                <w:sz w:val="20"/>
                <w:szCs w:val="20"/>
              </w:rPr>
            </w:pPr>
            <w:r>
              <w:rPr>
                <w:color w:val="000000"/>
                <w:sz w:val="20"/>
                <w:szCs w:val="20"/>
              </w:rPr>
              <w:t>309 (241, 417)</w:t>
            </w:r>
          </w:p>
        </w:tc>
        <w:tc>
          <w:tcPr>
            <w:tcW w:w="1620" w:type="dxa"/>
            <w:tcBorders>
              <w:top w:val="nil"/>
              <w:left w:val="nil"/>
              <w:bottom w:val="single" w:sz="4" w:space="0" w:color="D9D9D9"/>
              <w:right w:val="single" w:sz="4" w:space="0" w:color="000000"/>
            </w:tcBorders>
            <w:shd w:val="clear" w:color="auto" w:fill="auto"/>
            <w:noWrap/>
            <w:vAlign w:val="center"/>
            <w:hideMark/>
          </w:tcPr>
          <w:p w14:paraId="33FBA24F" w14:textId="77777777" w:rsidR="008071E5" w:rsidRDefault="008071E5">
            <w:pPr>
              <w:rPr>
                <w:color w:val="000000"/>
                <w:sz w:val="20"/>
                <w:szCs w:val="20"/>
              </w:rPr>
            </w:pPr>
            <w:r>
              <w:rPr>
                <w:color w:val="000000"/>
                <w:sz w:val="20"/>
                <w:szCs w:val="20"/>
              </w:rPr>
              <w:t>0.28 (0.04, 0.54)</w:t>
            </w:r>
          </w:p>
        </w:tc>
      </w:tr>
      <w:tr w:rsidR="008071E5" w14:paraId="4A9B705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85C2EA" w14:textId="77777777" w:rsidR="008071E5" w:rsidRDefault="008071E5">
            <w:pPr>
              <w:rPr>
                <w:color w:val="000000"/>
                <w:sz w:val="20"/>
                <w:szCs w:val="20"/>
              </w:rPr>
            </w:pPr>
            <w:r>
              <w:rPr>
                <w:color w:val="000000"/>
                <w:sz w:val="20"/>
                <w:szCs w:val="20"/>
              </w:rPr>
              <w:t>2. Detroit, MI</w:t>
            </w:r>
          </w:p>
        </w:tc>
        <w:tc>
          <w:tcPr>
            <w:tcW w:w="1240" w:type="dxa"/>
            <w:tcBorders>
              <w:top w:val="nil"/>
              <w:left w:val="nil"/>
              <w:bottom w:val="single" w:sz="4" w:space="0" w:color="D9D9D9"/>
              <w:right w:val="nil"/>
            </w:tcBorders>
            <w:shd w:val="clear" w:color="auto" w:fill="auto"/>
            <w:noWrap/>
            <w:vAlign w:val="center"/>
            <w:hideMark/>
          </w:tcPr>
          <w:p w14:paraId="19935138" w14:textId="77777777" w:rsidR="008071E5" w:rsidRDefault="008071E5">
            <w:pPr>
              <w:rPr>
                <w:color w:val="000000"/>
                <w:sz w:val="20"/>
                <w:szCs w:val="20"/>
              </w:rPr>
            </w:pPr>
            <w:r>
              <w:rPr>
                <w:color w:val="000000"/>
                <w:sz w:val="20"/>
                <w:szCs w:val="20"/>
              </w:rPr>
              <w:t>55.9</w:t>
            </w:r>
          </w:p>
        </w:tc>
        <w:tc>
          <w:tcPr>
            <w:tcW w:w="1240" w:type="dxa"/>
            <w:tcBorders>
              <w:top w:val="nil"/>
              <w:left w:val="nil"/>
              <w:bottom w:val="single" w:sz="4" w:space="0" w:color="D9D9D9"/>
              <w:right w:val="nil"/>
            </w:tcBorders>
            <w:shd w:val="clear" w:color="auto" w:fill="auto"/>
            <w:noWrap/>
            <w:vAlign w:val="center"/>
            <w:hideMark/>
          </w:tcPr>
          <w:p w14:paraId="439F8C63" w14:textId="77777777" w:rsidR="008071E5" w:rsidRDefault="008071E5">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AD990E6" w14:textId="77777777" w:rsidR="008071E5" w:rsidRDefault="008071E5">
            <w:pPr>
              <w:rPr>
                <w:color w:val="000000"/>
                <w:sz w:val="20"/>
                <w:szCs w:val="20"/>
              </w:rPr>
            </w:pPr>
            <w:r>
              <w:rPr>
                <w:color w:val="000000"/>
                <w:sz w:val="20"/>
                <w:szCs w:val="20"/>
              </w:rPr>
              <w:t>5.6</w:t>
            </w:r>
          </w:p>
        </w:tc>
        <w:tc>
          <w:tcPr>
            <w:tcW w:w="1240" w:type="dxa"/>
            <w:tcBorders>
              <w:top w:val="nil"/>
              <w:left w:val="nil"/>
              <w:bottom w:val="single" w:sz="4" w:space="0" w:color="D9D9D9"/>
              <w:right w:val="nil"/>
            </w:tcBorders>
            <w:shd w:val="clear" w:color="auto" w:fill="auto"/>
            <w:noWrap/>
            <w:vAlign w:val="center"/>
            <w:hideMark/>
          </w:tcPr>
          <w:p w14:paraId="6798A6B6" w14:textId="77777777" w:rsidR="008071E5" w:rsidRDefault="008071E5">
            <w:pPr>
              <w:rPr>
                <w:color w:val="000000"/>
                <w:sz w:val="20"/>
                <w:szCs w:val="20"/>
              </w:rPr>
            </w:pPr>
            <w:r>
              <w:rPr>
                <w:color w:val="000000"/>
                <w:sz w:val="20"/>
                <w:szCs w:val="20"/>
              </w:rPr>
              <w:t>8.5</w:t>
            </w:r>
          </w:p>
        </w:tc>
        <w:tc>
          <w:tcPr>
            <w:tcW w:w="1450" w:type="dxa"/>
            <w:tcBorders>
              <w:top w:val="nil"/>
              <w:left w:val="nil"/>
              <w:bottom w:val="single" w:sz="4" w:space="0" w:color="D9D9D9"/>
              <w:right w:val="single" w:sz="4" w:space="0" w:color="auto"/>
            </w:tcBorders>
            <w:shd w:val="clear" w:color="auto" w:fill="auto"/>
            <w:noWrap/>
            <w:vAlign w:val="center"/>
            <w:hideMark/>
          </w:tcPr>
          <w:p w14:paraId="6640882E" w14:textId="77777777" w:rsidR="008071E5" w:rsidRDefault="008071E5">
            <w:pPr>
              <w:rPr>
                <w:color w:val="000000"/>
                <w:sz w:val="20"/>
                <w:szCs w:val="20"/>
              </w:rPr>
            </w:pPr>
            <w:r>
              <w:rPr>
                <w:color w:val="000000"/>
                <w:sz w:val="20"/>
                <w:szCs w:val="20"/>
              </w:rPr>
              <w:t>15.4</w:t>
            </w:r>
          </w:p>
        </w:tc>
        <w:tc>
          <w:tcPr>
            <w:tcW w:w="1620" w:type="dxa"/>
            <w:tcBorders>
              <w:top w:val="nil"/>
              <w:left w:val="nil"/>
              <w:bottom w:val="single" w:sz="4" w:space="0" w:color="D9D9D9"/>
              <w:right w:val="nil"/>
            </w:tcBorders>
            <w:shd w:val="clear" w:color="auto" w:fill="auto"/>
            <w:noWrap/>
            <w:vAlign w:val="center"/>
            <w:hideMark/>
          </w:tcPr>
          <w:p w14:paraId="54B53469" w14:textId="77777777" w:rsidR="008071E5" w:rsidRDefault="008071E5">
            <w:pPr>
              <w:rPr>
                <w:color w:val="000000"/>
                <w:sz w:val="20"/>
                <w:szCs w:val="20"/>
              </w:rPr>
            </w:pPr>
            <w:r>
              <w:rPr>
                <w:color w:val="000000"/>
                <w:sz w:val="20"/>
                <w:szCs w:val="20"/>
              </w:rPr>
              <w:t>210 (170, 259)</w:t>
            </w:r>
          </w:p>
        </w:tc>
        <w:tc>
          <w:tcPr>
            <w:tcW w:w="1620" w:type="dxa"/>
            <w:tcBorders>
              <w:top w:val="nil"/>
              <w:left w:val="nil"/>
              <w:bottom w:val="single" w:sz="4" w:space="0" w:color="D9D9D9"/>
              <w:right w:val="single" w:sz="4" w:space="0" w:color="000000"/>
            </w:tcBorders>
            <w:shd w:val="clear" w:color="auto" w:fill="auto"/>
            <w:noWrap/>
            <w:vAlign w:val="center"/>
            <w:hideMark/>
          </w:tcPr>
          <w:p w14:paraId="46A888F8" w14:textId="77777777" w:rsidR="008071E5" w:rsidRDefault="008071E5">
            <w:pPr>
              <w:rPr>
                <w:color w:val="000000"/>
                <w:sz w:val="20"/>
                <w:szCs w:val="20"/>
              </w:rPr>
            </w:pPr>
            <w:r>
              <w:rPr>
                <w:color w:val="000000"/>
                <w:sz w:val="20"/>
                <w:szCs w:val="20"/>
              </w:rPr>
              <w:t>0.33 (0.14, 0.55)</w:t>
            </w:r>
          </w:p>
        </w:tc>
      </w:tr>
      <w:tr w:rsidR="008071E5" w14:paraId="789160B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219DE" w14:textId="77777777" w:rsidR="008071E5" w:rsidRDefault="008071E5">
            <w:pPr>
              <w:rPr>
                <w:color w:val="000000"/>
                <w:sz w:val="20"/>
                <w:szCs w:val="20"/>
              </w:rPr>
            </w:pPr>
            <w:r>
              <w:rPr>
                <w:color w:val="000000"/>
                <w:sz w:val="20"/>
                <w:szCs w:val="20"/>
              </w:rPr>
              <w:t>3. Atlanta, GA</w:t>
            </w:r>
          </w:p>
        </w:tc>
        <w:tc>
          <w:tcPr>
            <w:tcW w:w="1240" w:type="dxa"/>
            <w:tcBorders>
              <w:top w:val="nil"/>
              <w:left w:val="nil"/>
              <w:bottom w:val="single" w:sz="4" w:space="0" w:color="D9D9D9"/>
              <w:right w:val="nil"/>
            </w:tcBorders>
            <w:shd w:val="clear" w:color="auto" w:fill="auto"/>
            <w:noWrap/>
            <w:vAlign w:val="center"/>
            <w:hideMark/>
          </w:tcPr>
          <w:p w14:paraId="45172613" w14:textId="77777777" w:rsidR="008071E5" w:rsidRDefault="008071E5">
            <w:pPr>
              <w:rPr>
                <w:color w:val="000000"/>
                <w:sz w:val="20"/>
                <w:szCs w:val="20"/>
              </w:rPr>
            </w:pPr>
            <w:r>
              <w:rPr>
                <w:color w:val="000000"/>
                <w:sz w:val="20"/>
                <w:szCs w:val="20"/>
              </w:rPr>
              <w:t>53.1</w:t>
            </w:r>
          </w:p>
        </w:tc>
        <w:tc>
          <w:tcPr>
            <w:tcW w:w="1240" w:type="dxa"/>
            <w:tcBorders>
              <w:top w:val="nil"/>
              <w:left w:val="nil"/>
              <w:bottom w:val="single" w:sz="4" w:space="0" w:color="D9D9D9"/>
              <w:right w:val="nil"/>
            </w:tcBorders>
            <w:shd w:val="clear" w:color="auto" w:fill="auto"/>
            <w:noWrap/>
            <w:vAlign w:val="center"/>
            <w:hideMark/>
          </w:tcPr>
          <w:p w14:paraId="241C8B3C" w14:textId="77777777" w:rsidR="008071E5" w:rsidRDefault="008071E5">
            <w:pPr>
              <w:rPr>
                <w:color w:val="000000"/>
                <w:sz w:val="20"/>
                <w:szCs w:val="20"/>
              </w:rPr>
            </w:pPr>
            <w:r>
              <w:rPr>
                <w:color w:val="000000"/>
                <w:sz w:val="20"/>
                <w:szCs w:val="20"/>
              </w:rPr>
              <w:t>3.0</w:t>
            </w:r>
          </w:p>
        </w:tc>
        <w:tc>
          <w:tcPr>
            <w:tcW w:w="1240" w:type="dxa"/>
            <w:tcBorders>
              <w:top w:val="nil"/>
              <w:left w:val="nil"/>
              <w:bottom w:val="single" w:sz="4" w:space="0" w:color="D9D9D9"/>
              <w:right w:val="nil"/>
            </w:tcBorders>
            <w:shd w:val="clear" w:color="auto" w:fill="auto"/>
            <w:noWrap/>
            <w:vAlign w:val="center"/>
            <w:hideMark/>
          </w:tcPr>
          <w:p w14:paraId="76163896" w14:textId="77777777" w:rsidR="008071E5" w:rsidRDefault="008071E5">
            <w:pPr>
              <w:rPr>
                <w:color w:val="000000"/>
                <w:sz w:val="20"/>
                <w:szCs w:val="20"/>
              </w:rPr>
            </w:pPr>
            <w:r>
              <w:rPr>
                <w:color w:val="000000"/>
                <w:sz w:val="20"/>
                <w:szCs w:val="20"/>
              </w:rPr>
              <w:t>6.7</w:t>
            </w:r>
          </w:p>
        </w:tc>
        <w:tc>
          <w:tcPr>
            <w:tcW w:w="1240" w:type="dxa"/>
            <w:tcBorders>
              <w:top w:val="nil"/>
              <w:left w:val="nil"/>
              <w:bottom w:val="single" w:sz="4" w:space="0" w:color="D9D9D9"/>
              <w:right w:val="nil"/>
            </w:tcBorders>
            <w:shd w:val="clear" w:color="auto" w:fill="auto"/>
            <w:noWrap/>
            <w:vAlign w:val="center"/>
            <w:hideMark/>
          </w:tcPr>
          <w:p w14:paraId="4D85D0BF" w14:textId="77777777" w:rsidR="008071E5" w:rsidRDefault="008071E5">
            <w:pPr>
              <w:rPr>
                <w:color w:val="000000"/>
                <w:sz w:val="20"/>
                <w:szCs w:val="20"/>
              </w:rPr>
            </w:pPr>
            <w:r>
              <w:rPr>
                <w:color w:val="000000"/>
                <w:sz w:val="20"/>
                <w:szCs w:val="20"/>
              </w:rPr>
              <w:t>4.4</w:t>
            </w:r>
          </w:p>
        </w:tc>
        <w:tc>
          <w:tcPr>
            <w:tcW w:w="1450" w:type="dxa"/>
            <w:tcBorders>
              <w:top w:val="nil"/>
              <w:left w:val="nil"/>
              <w:bottom w:val="single" w:sz="4" w:space="0" w:color="D9D9D9"/>
              <w:right w:val="single" w:sz="4" w:space="0" w:color="auto"/>
            </w:tcBorders>
            <w:shd w:val="clear" w:color="auto" w:fill="auto"/>
            <w:noWrap/>
            <w:vAlign w:val="center"/>
            <w:hideMark/>
          </w:tcPr>
          <w:p w14:paraId="21A60BC7" w14:textId="77777777" w:rsidR="008071E5" w:rsidRDefault="008071E5">
            <w:pPr>
              <w:rPr>
                <w:color w:val="000000"/>
                <w:sz w:val="20"/>
                <w:szCs w:val="20"/>
              </w:rPr>
            </w:pPr>
            <w:r>
              <w:rPr>
                <w:color w:val="000000"/>
                <w:sz w:val="20"/>
                <w:szCs w:val="20"/>
              </w:rPr>
              <w:t>26.1</w:t>
            </w:r>
          </w:p>
        </w:tc>
        <w:tc>
          <w:tcPr>
            <w:tcW w:w="1620" w:type="dxa"/>
            <w:tcBorders>
              <w:top w:val="nil"/>
              <w:left w:val="nil"/>
              <w:bottom w:val="single" w:sz="4" w:space="0" w:color="D9D9D9"/>
              <w:right w:val="nil"/>
            </w:tcBorders>
            <w:shd w:val="clear" w:color="auto" w:fill="auto"/>
            <w:noWrap/>
            <w:vAlign w:val="center"/>
            <w:hideMark/>
          </w:tcPr>
          <w:p w14:paraId="7A1E8358" w14:textId="77777777" w:rsidR="008071E5" w:rsidRDefault="008071E5">
            <w:pPr>
              <w:rPr>
                <w:color w:val="000000"/>
                <w:sz w:val="20"/>
                <w:szCs w:val="20"/>
              </w:rPr>
            </w:pPr>
            <w:r>
              <w:rPr>
                <w:color w:val="000000"/>
                <w:sz w:val="20"/>
                <w:szCs w:val="20"/>
              </w:rPr>
              <w:t>179 (157, 208)</w:t>
            </w:r>
          </w:p>
        </w:tc>
        <w:tc>
          <w:tcPr>
            <w:tcW w:w="1620" w:type="dxa"/>
            <w:tcBorders>
              <w:top w:val="nil"/>
              <w:left w:val="nil"/>
              <w:bottom w:val="single" w:sz="4" w:space="0" w:color="D9D9D9"/>
              <w:right w:val="single" w:sz="4" w:space="0" w:color="000000"/>
            </w:tcBorders>
            <w:shd w:val="clear" w:color="auto" w:fill="auto"/>
            <w:noWrap/>
            <w:vAlign w:val="center"/>
            <w:hideMark/>
          </w:tcPr>
          <w:p w14:paraId="7FA1ADB1" w14:textId="77777777" w:rsidR="008071E5" w:rsidRDefault="008071E5">
            <w:pPr>
              <w:rPr>
                <w:color w:val="000000"/>
                <w:sz w:val="20"/>
                <w:szCs w:val="20"/>
              </w:rPr>
            </w:pPr>
            <w:r>
              <w:rPr>
                <w:color w:val="000000"/>
                <w:sz w:val="20"/>
                <w:szCs w:val="20"/>
              </w:rPr>
              <w:t>0.50 (0.33, 0.65)</w:t>
            </w:r>
          </w:p>
        </w:tc>
      </w:tr>
      <w:tr w:rsidR="008071E5" w14:paraId="36BDEC0E"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C37A78A" w14:textId="77777777" w:rsidR="008071E5" w:rsidRDefault="008071E5">
            <w:pPr>
              <w:rPr>
                <w:color w:val="000000"/>
                <w:sz w:val="20"/>
                <w:szCs w:val="20"/>
              </w:rPr>
            </w:pPr>
            <w:r>
              <w:rPr>
                <w:color w:val="000000"/>
                <w:sz w:val="20"/>
                <w:szCs w:val="20"/>
              </w:rPr>
              <w:t>4. Dallas-Fort Worth-Arlington, TX</w:t>
            </w:r>
          </w:p>
        </w:tc>
        <w:tc>
          <w:tcPr>
            <w:tcW w:w="1240" w:type="dxa"/>
            <w:tcBorders>
              <w:top w:val="nil"/>
              <w:left w:val="nil"/>
              <w:bottom w:val="single" w:sz="4" w:space="0" w:color="D9D9D9"/>
              <w:right w:val="nil"/>
            </w:tcBorders>
            <w:shd w:val="clear" w:color="auto" w:fill="auto"/>
            <w:noWrap/>
            <w:vAlign w:val="center"/>
            <w:hideMark/>
          </w:tcPr>
          <w:p w14:paraId="7E23445A" w14:textId="77777777" w:rsidR="008071E5" w:rsidRDefault="008071E5">
            <w:pPr>
              <w:rPr>
                <w:color w:val="000000"/>
                <w:sz w:val="20"/>
                <w:szCs w:val="20"/>
              </w:rPr>
            </w:pPr>
            <w:r>
              <w:rPr>
                <w:color w:val="000000"/>
                <w:sz w:val="20"/>
                <w:szCs w:val="20"/>
              </w:rPr>
              <w:t>68.4</w:t>
            </w:r>
          </w:p>
        </w:tc>
        <w:tc>
          <w:tcPr>
            <w:tcW w:w="1240" w:type="dxa"/>
            <w:tcBorders>
              <w:top w:val="nil"/>
              <w:left w:val="nil"/>
              <w:bottom w:val="single" w:sz="4" w:space="0" w:color="D9D9D9"/>
              <w:right w:val="nil"/>
            </w:tcBorders>
            <w:shd w:val="clear" w:color="auto" w:fill="auto"/>
            <w:noWrap/>
            <w:vAlign w:val="center"/>
            <w:hideMark/>
          </w:tcPr>
          <w:p w14:paraId="2A022E34" w14:textId="77777777" w:rsidR="008071E5" w:rsidRDefault="008071E5">
            <w:pPr>
              <w:rPr>
                <w:color w:val="000000"/>
                <w:sz w:val="20"/>
                <w:szCs w:val="20"/>
              </w:rPr>
            </w:pPr>
            <w:r>
              <w:rPr>
                <w:color w:val="000000"/>
                <w:sz w:val="20"/>
                <w:szCs w:val="20"/>
              </w:rPr>
              <w:t>11.8</w:t>
            </w:r>
          </w:p>
        </w:tc>
        <w:tc>
          <w:tcPr>
            <w:tcW w:w="1240" w:type="dxa"/>
            <w:tcBorders>
              <w:top w:val="nil"/>
              <w:left w:val="nil"/>
              <w:bottom w:val="single" w:sz="4" w:space="0" w:color="D9D9D9"/>
              <w:right w:val="nil"/>
            </w:tcBorders>
            <w:shd w:val="clear" w:color="auto" w:fill="auto"/>
            <w:noWrap/>
            <w:vAlign w:val="center"/>
            <w:hideMark/>
          </w:tcPr>
          <w:p w14:paraId="30B33DF5" w14:textId="77777777" w:rsidR="008071E5" w:rsidRDefault="008071E5">
            <w:pPr>
              <w:rPr>
                <w:color w:val="000000"/>
                <w:sz w:val="20"/>
                <w:szCs w:val="20"/>
              </w:rPr>
            </w:pPr>
            <w:r>
              <w:rPr>
                <w:color w:val="000000"/>
                <w:sz w:val="20"/>
                <w:szCs w:val="20"/>
              </w:rPr>
              <w:t>7.6</w:t>
            </w:r>
          </w:p>
        </w:tc>
        <w:tc>
          <w:tcPr>
            <w:tcW w:w="1240" w:type="dxa"/>
            <w:tcBorders>
              <w:top w:val="nil"/>
              <w:left w:val="nil"/>
              <w:bottom w:val="single" w:sz="4" w:space="0" w:color="D9D9D9"/>
              <w:right w:val="nil"/>
            </w:tcBorders>
            <w:shd w:val="clear" w:color="auto" w:fill="auto"/>
            <w:noWrap/>
            <w:vAlign w:val="center"/>
            <w:hideMark/>
          </w:tcPr>
          <w:p w14:paraId="675CBB44" w14:textId="77777777" w:rsidR="008071E5" w:rsidRDefault="008071E5">
            <w:pPr>
              <w:rPr>
                <w:color w:val="000000"/>
                <w:sz w:val="20"/>
                <w:szCs w:val="20"/>
              </w:rPr>
            </w:pPr>
            <w:r>
              <w:rPr>
                <w:color w:val="000000"/>
                <w:sz w:val="20"/>
                <w:szCs w:val="20"/>
              </w:rPr>
              <w:t>17.3</w:t>
            </w:r>
          </w:p>
        </w:tc>
        <w:tc>
          <w:tcPr>
            <w:tcW w:w="1450" w:type="dxa"/>
            <w:tcBorders>
              <w:top w:val="nil"/>
              <w:left w:val="nil"/>
              <w:bottom w:val="single" w:sz="4" w:space="0" w:color="D9D9D9"/>
              <w:right w:val="single" w:sz="4" w:space="0" w:color="auto"/>
            </w:tcBorders>
            <w:shd w:val="clear" w:color="auto" w:fill="auto"/>
            <w:noWrap/>
            <w:vAlign w:val="center"/>
            <w:hideMark/>
          </w:tcPr>
          <w:p w14:paraId="6B8902AE" w14:textId="77777777" w:rsidR="008071E5" w:rsidRDefault="008071E5">
            <w:pPr>
              <w:rPr>
                <w:color w:val="000000"/>
                <w:sz w:val="20"/>
                <w:szCs w:val="20"/>
              </w:rPr>
            </w:pPr>
            <w:r>
              <w:rPr>
                <w:color w:val="000000"/>
                <w:sz w:val="20"/>
                <w:szCs w:val="20"/>
              </w:rPr>
              <w:t>136.3</w:t>
            </w:r>
          </w:p>
        </w:tc>
        <w:tc>
          <w:tcPr>
            <w:tcW w:w="1620" w:type="dxa"/>
            <w:tcBorders>
              <w:top w:val="nil"/>
              <w:left w:val="nil"/>
              <w:bottom w:val="single" w:sz="4" w:space="0" w:color="D9D9D9"/>
              <w:right w:val="nil"/>
            </w:tcBorders>
            <w:shd w:val="clear" w:color="auto" w:fill="auto"/>
            <w:noWrap/>
            <w:vAlign w:val="center"/>
            <w:hideMark/>
          </w:tcPr>
          <w:p w14:paraId="0238CB65" w14:textId="77777777" w:rsidR="008071E5" w:rsidRDefault="008071E5">
            <w:pPr>
              <w:rPr>
                <w:color w:val="000000"/>
                <w:sz w:val="20"/>
                <w:szCs w:val="20"/>
              </w:rPr>
            </w:pPr>
            <w:r>
              <w:rPr>
                <w:color w:val="000000"/>
                <w:sz w:val="20"/>
                <w:szCs w:val="20"/>
              </w:rPr>
              <w:t>362 (337, 384)</w:t>
            </w:r>
          </w:p>
        </w:tc>
        <w:tc>
          <w:tcPr>
            <w:tcW w:w="1620" w:type="dxa"/>
            <w:tcBorders>
              <w:top w:val="nil"/>
              <w:left w:val="nil"/>
              <w:bottom w:val="single" w:sz="4" w:space="0" w:color="D9D9D9"/>
              <w:right w:val="single" w:sz="4" w:space="0" w:color="000000"/>
            </w:tcBorders>
            <w:shd w:val="clear" w:color="auto" w:fill="auto"/>
            <w:noWrap/>
            <w:vAlign w:val="center"/>
            <w:hideMark/>
          </w:tcPr>
          <w:p w14:paraId="57DF90AC" w14:textId="77777777" w:rsidR="008071E5" w:rsidRDefault="008071E5">
            <w:pPr>
              <w:rPr>
                <w:color w:val="000000"/>
                <w:sz w:val="20"/>
                <w:szCs w:val="20"/>
              </w:rPr>
            </w:pPr>
            <w:r>
              <w:rPr>
                <w:color w:val="000000"/>
                <w:sz w:val="20"/>
                <w:szCs w:val="20"/>
              </w:rPr>
              <w:t>0.52 (0.34, 0.70)</w:t>
            </w:r>
          </w:p>
        </w:tc>
      </w:tr>
      <w:tr w:rsidR="008071E5" w14:paraId="08A287D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15B033" w14:textId="77777777" w:rsidR="008071E5" w:rsidRDefault="008071E5">
            <w:pPr>
              <w:rPr>
                <w:color w:val="000000"/>
                <w:sz w:val="20"/>
                <w:szCs w:val="20"/>
              </w:rPr>
            </w:pPr>
            <w:r>
              <w:rPr>
                <w:color w:val="000000"/>
                <w:sz w:val="20"/>
                <w:szCs w:val="20"/>
              </w:rPr>
              <w:t>5. Houston, TX</w:t>
            </w:r>
          </w:p>
        </w:tc>
        <w:tc>
          <w:tcPr>
            <w:tcW w:w="1240" w:type="dxa"/>
            <w:tcBorders>
              <w:top w:val="nil"/>
              <w:left w:val="nil"/>
              <w:bottom w:val="single" w:sz="4" w:space="0" w:color="D9D9D9"/>
              <w:right w:val="nil"/>
            </w:tcBorders>
            <w:shd w:val="clear" w:color="auto" w:fill="auto"/>
            <w:noWrap/>
            <w:vAlign w:val="center"/>
            <w:hideMark/>
          </w:tcPr>
          <w:p w14:paraId="6E156992" w14:textId="77777777" w:rsidR="008071E5" w:rsidRDefault="008071E5">
            <w:pPr>
              <w:rPr>
                <w:color w:val="000000"/>
                <w:sz w:val="20"/>
                <w:szCs w:val="20"/>
              </w:rPr>
            </w:pPr>
            <w:r>
              <w:rPr>
                <w:color w:val="000000"/>
                <w:sz w:val="20"/>
                <w:szCs w:val="20"/>
              </w:rPr>
              <w:t>44.4</w:t>
            </w:r>
          </w:p>
        </w:tc>
        <w:tc>
          <w:tcPr>
            <w:tcW w:w="1240" w:type="dxa"/>
            <w:tcBorders>
              <w:top w:val="nil"/>
              <w:left w:val="nil"/>
              <w:bottom w:val="single" w:sz="4" w:space="0" w:color="D9D9D9"/>
              <w:right w:val="nil"/>
            </w:tcBorders>
            <w:shd w:val="clear" w:color="auto" w:fill="auto"/>
            <w:noWrap/>
            <w:vAlign w:val="center"/>
            <w:hideMark/>
          </w:tcPr>
          <w:p w14:paraId="467FE619"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33AB21D4" w14:textId="77777777" w:rsidR="008071E5" w:rsidRDefault="008071E5">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473D8633" w14:textId="77777777" w:rsidR="008071E5" w:rsidRDefault="008071E5">
            <w:pPr>
              <w:rPr>
                <w:color w:val="000000"/>
                <w:sz w:val="20"/>
                <w:szCs w:val="20"/>
              </w:rPr>
            </w:pPr>
            <w:r>
              <w:rPr>
                <w:color w:val="000000"/>
                <w:sz w:val="20"/>
                <w:szCs w:val="20"/>
              </w:rPr>
              <w:t>15.2</w:t>
            </w:r>
          </w:p>
        </w:tc>
        <w:tc>
          <w:tcPr>
            <w:tcW w:w="1450" w:type="dxa"/>
            <w:tcBorders>
              <w:top w:val="nil"/>
              <w:left w:val="nil"/>
              <w:bottom w:val="single" w:sz="4" w:space="0" w:color="D9D9D9"/>
              <w:right w:val="single" w:sz="4" w:space="0" w:color="auto"/>
            </w:tcBorders>
            <w:shd w:val="clear" w:color="auto" w:fill="auto"/>
            <w:noWrap/>
            <w:vAlign w:val="center"/>
            <w:hideMark/>
          </w:tcPr>
          <w:p w14:paraId="1E52379C" w14:textId="77777777" w:rsidR="008071E5" w:rsidRDefault="008071E5">
            <w:pPr>
              <w:rPr>
                <w:color w:val="000000"/>
                <w:sz w:val="20"/>
                <w:szCs w:val="20"/>
              </w:rPr>
            </w:pPr>
            <w:r>
              <w:rPr>
                <w:color w:val="000000"/>
                <w:sz w:val="20"/>
                <w:szCs w:val="20"/>
              </w:rPr>
              <w:t>67.4</w:t>
            </w:r>
          </w:p>
        </w:tc>
        <w:tc>
          <w:tcPr>
            <w:tcW w:w="1620" w:type="dxa"/>
            <w:tcBorders>
              <w:top w:val="nil"/>
              <w:left w:val="nil"/>
              <w:bottom w:val="single" w:sz="4" w:space="0" w:color="D9D9D9"/>
              <w:right w:val="nil"/>
            </w:tcBorders>
            <w:shd w:val="clear" w:color="auto" w:fill="auto"/>
            <w:noWrap/>
            <w:vAlign w:val="center"/>
            <w:hideMark/>
          </w:tcPr>
          <w:p w14:paraId="532C106C" w14:textId="77777777" w:rsidR="008071E5" w:rsidRDefault="008071E5">
            <w:pPr>
              <w:rPr>
                <w:color w:val="000000"/>
                <w:sz w:val="20"/>
                <w:szCs w:val="20"/>
              </w:rPr>
            </w:pPr>
            <w:r>
              <w:rPr>
                <w:color w:val="000000"/>
                <w:sz w:val="20"/>
                <w:szCs w:val="20"/>
              </w:rPr>
              <w:t>209 (183, 236)</w:t>
            </w:r>
          </w:p>
        </w:tc>
        <w:tc>
          <w:tcPr>
            <w:tcW w:w="1620" w:type="dxa"/>
            <w:tcBorders>
              <w:top w:val="nil"/>
              <w:left w:val="nil"/>
              <w:bottom w:val="single" w:sz="4" w:space="0" w:color="D9D9D9"/>
              <w:right w:val="single" w:sz="4" w:space="0" w:color="000000"/>
            </w:tcBorders>
            <w:shd w:val="clear" w:color="auto" w:fill="auto"/>
            <w:noWrap/>
            <w:vAlign w:val="center"/>
            <w:hideMark/>
          </w:tcPr>
          <w:p w14:paraId="5C7ED447" w14:textId="77777777" w:rsidR="008071E5" w:rsidRDefault="008071E5">
            <w:pPr>
              <w:rPr>
                <w:color w:val="000000"/>
                <w:sz w:val="20"/>
                <w:szCs w:val="20"/>
              </w:rPr>
            </w:pPr>
            <w:r>
              <w:rPr>
                <w:color w:val="000000"/>
                <w:sz w:val="20"/>
                <w:szCs w:val="20"/>
              </w:rPr>
              <w:t>0.36 (0.21, 0.51)</w:t>
            </w:r>
          </w:p>
        </w:tc>
      </w:tr>
      <w:tr w:rsidR="008071E5" w14:paraId="6D6ACAF9"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E428ACA" w14:textId="77777777" w:rsidR="008071E5" w:rsidRDefault="008071E5">
            <w:pPr>
              <w:rPr>
                <w:color w:val="000000"/>
                <w:sz w:val="20"/>
                <w:szCs w:val="20"/>
              </w:rPr>
            </w:pPr>
            <w:r>
              <w:rPr>
                <w:color w:val="000000"/>
                <w:sz w:val="20"/>
                <w:szCs w:val="20"/>
              </w:rPr>
              <w:t>6. Chicago, IL-IN</w:t>
            </w:r>
          </w:p>
        </w:tc>
        <w:tc>
          <w:tcPr>
            <w:tcW w:w="1240" w:type="dxa"/>
            <w:tcBorders>
              <w:top w:val="nil"/>
              <w:left w:val="nil"/>
              <w:bottom w:val="single" w:sz="4" w:space="0" w:color="D9D9D9"/>
              <w:right w:val="nil"/>
            </w:tcBorders>
            <w:shd w:val="clear" w:color="auto" w:fill="auto"/>
            <w:noWrap/>
            <w:vAlign w:val="center"/>
            <w:hideMark/>
          </w:tcPr>
          <w:p w14:paraId="39D343FF" w14:textId="77777777" w:rsidR="008071E5" w:rsidRDefault="008071E5">
            <w:pPr>
              <w:rPr>
                <w:color w:val="000000"/>
                <w:sz w:val="20"/>
                <w:szCs w:val="20"/>
              </w:rPr>
            </w:pPr>
            <w:r>
              <w:rPr>
                <w:color w:val="000000"/>
                <w:sz w:val="20"/>
                <w:szCs w:val="20"/>
              </w:rPr>
              <w:t>73.4</w:t>
            </w:r>
          </w:p>
        </w:tc>
        <w:tc>
          <w:tcPr>
            <w:tcW w:w="1240" w:type="dxa"/>
            <w:tcBorders>
              <w:top w:val="nil"/>
              <w:left w:val="nil"/>
              <w:bottom w:val="single" w:sz="4" w:space="0" w:color="D9D9D9"/>
              <w:right w:val="nil"/>
            </w:tcBorders>
            <w:shd w:val="clear" w:color="auto" w:fill="auto"/>
            <w:noWrap/>
            <w:vAlign w:val="center"/>
            <w:hideMark/>
          </w:tcPr>
          <w:p w14:paraId="78E45497" w14:textId="77777777" w:rsidR="008071E5" w:rsidRDefault="008071E5">
            <w:pPr>
              <w:rPr>
                <w:color w:val="000000"/>
                <w:sz w:val="20"/>
                <w:szCs w:val="20"/>
              </w:rPr>
            </w:pPr>
            <w:r>
              <w:rPr>
                <w:color w:val="000000"/>
                <w:sz w:val="20"/>
                <w:szCs w:val="20"/>
              </w:rPr>
              <w:t>21.7</w:t>
            </w:r>
          </w:p>
        </w:tc>
        <w:tc>
          <w:tcPr>
            <w:tcW w:w="1240" w:type="dxa"/>
            <w:tcBorders>
              <w:top w:val="nil"/>
              <w:left w:val="nil"/>
              <w:bottom w:val="single" w:sz="4" w:space="0" w:color="D9D9D9"/>
              <w:right w:val="nil"/>
            </w:tcBorders>
            <w:shd w:val="clear" w:color="auto" w:fill="auto"/>
            <w:noWrap/>
            <w:vAlign w:val="center"/>
            <w:hideMark/>
          </w:tcPr>
          <w:p w14:paraId="6A8E2594" w14:textId="77777777" w:rsidR="008071E5" w:rsidRDefault="008071E5">
            <w:pPr>
              <w:rPr>
                <w:color w:val="000000"/>
                <w:sz w:val="20"/>
                <w:szCs w:val="20"/>
              </w:rPr>
            </w:pPr>
            <w:r>
              <w:rPr>
                <w:color w:val="000000"/>
                <w:sz w:val="20"/>
                <w:szCs w:val="20"/>
              </w:rPr>
              <w:t>12.8</w:t>
            </w:r>
          </w:p>
        </w:tc>
        <w:tc>
          <w:tcPr>
            <w:tcW w:w="1240" w:type="dxa"/>
            <w:tcBorders>
              <w:top w:val="nil"/>
              <w:left w:val="nil"/>
              <w:bottom w:val="single" w:sz="4" w:space="0" w:color="D9D9D9"/>
              <w:right w:val="nil"/>
            </w:tcBorders>
            <w:shd w:val="clear" w:color="auto" w:fill="auto"/>
            <w:noWrap/>
            <w:vAlign w:val="center"/>
            <w:hideMark/>
          </w:tcPr>
          <w:p w14:paraId="6A44A15D" w14:textId="77777777" w:rsidR="008071E5" w:rsidRDefault="008071E5">
            <w:pPr>
              <w:rPr>
                <w:color w:val="000000"/>
                <w:sz w:val="20"/>
                <w:szCs w:val="20"/>
              </w:rPr>
            </w:pPr>
            <w:r>
              <w:rPr>
                <w:color w:val="000000"/>
                <w:sz w:val="20"/>
                <w:szCs w:val="20"/>
              </w:rPr>
              <w:t>15.2</w:t>
            </w:r>
          </w:p>
        </w:tc>
        <w:tc>
          <w:tcPr>
            <w:tcW w:w="1450" w:type="dxa"/>
            <w:tcBorders>
              <w:top w:val="nil"/>
              <w:left w:val="nil"/>
              <w:bottom w:val="single" w:sz="4" w:space="0" w:color="D9D9D9"/>
              <w:right w:val="single" w:sz="4" w:space="0" w:color="auto"/>
            </w:tcBorders>
            <w:shd w:val="clear" w:color="auto" w:fill="auto"/>
            <w:noWrap/>
            <w:vAlign w:val="center"/>
            <w:hideMark/>
          </w:tcPr>
          <w:p w14:paraId="65EF5DA0" w14:textId="77777777" w:rsidR="008071E5" w:rsidRDefault="008071E5">
            <w:pPr>
              <w:rPr>
                <w:color w:val="000000"/>
                <w:sz w:val="20"/>
                <w:szCs w:val="20"/>
              </w:rPr>
            </w:pPr>
            <w:r>
              <w:rPr>
                <w:color w:val="000000"/>
                <w:sz w:val="20"/>
                <w:szCs w:val="20"/>
              </w:rPr>
              <w:t>31.8</w:t>
            </w:r>
          </w:p>
        </w:tc>
        <w:tc>
          <w:tcPr>
            <w:tcW w:w="1620" w:type="dxa"/>
            <w:tcBorders>
              <w:top w:val="nil"/>
              <w:left w:val="nil"/>
              <w:bottom w:val="single" w:sz="4" w:space="0" w:color="D9D9D9"/>
              <w:right w:val="nil"/>
            </w:tcBorders>
            <w:shd w:val="clear" w:color="auto" w:fill="auto"/>
            <w:noWrap/>
            <w:vAlign w:val="center"/>
            <w:hideMark/>
          </w:tcPr>
          <w:p w14:paraId="2AE7B218" w14:textId="77777777" w:rsidR="008071E5" w:rsidRDefault="008071E5">
            <w:pPr>
              <w:rPr>
                <w:color w:val="000000"/>
                <w:sz w:val="20"/>
                <w:szCs w:val="20"/>
              </w:rPr>
            </w:pPr>
            <w:r>
              <w:rPr>
                <w:color w:val="000000"/>
                <w:sz w:val="20"/>
                <w:szCs w:val="20"/>
              </w:rPr>
              <w:t>207 (190, 224)</w:t>
            </w:r>
          </w:p>
        </w:tc>
        <w:tc>
          <w:tcPr>
            <w:tcW w:w="1620" w:type="dxa"/>
            <w:tcBorders>
              <w:top w:val="nil"/>
              <w:left w:val="nil"/>
              <w:bottom w:val="single" w:sz="4" w:space="0" w:color="D9D9D9"/>
              <w:right w:val="single" w:sz="4" w:space="0" w:color="000000"/>
            </w:tcBorders>
            <w:shd w:val="clear" w:color="auto" w:fill="auto"/>
            <w:noWrap/>
            <w:vAlign w:val="center"/>
            <w:hideMark/>
          </w:tcPr>
          <w:p w14:paraId="15A81CEF" w14:textId="77777777" w:rsidR="008071E5" w:rsidRDefault="008071E5">
            <w:pPr>
              <w:rPr>
                <w:color w:val="000000"/>
                <w:sz w:val="20"/>
                <w:szCs w:val="20"/>
              </w:rPr>
            </w:pPr>
            <w:r>
              <w:rPr>
                <w:color w:val="000000"/>
                <w:sz w:val="20"/>
                <w:szCs w:val="20"/>
              </w:rPr>
              <w:t>0.38 (0.18, 0.58)</w:t>
            </w:r>
          </w:p>
        </w:tc>
      </w:tr>
      <w:tr w:rsidR="008071E5" w14:paraId="59BAD55D"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F99D9B" w14:textId="77777777" w:rsidR="008071E5" w:rsidRDefault="008071E5">
            <w:pPr>
              <w:rPr>
                <w:color w:val="000000"/>
                <w:sz w:val="20"/>
                <w:szCs w:val="20"/>
              </w:rPr>
            </w:pPr>
            <w:r>
              <w:rPr>
                <w:color w:val="000000"/>
                <w:sz w:val="20"/>
                <w:szCs w:val="20"/>
              </w:rPr>
              <w:t>7. Los Angeles-Long Beach-Anaheim, CA</w:t>
            </w:r>
          </w:p>
        </w:tc>
        <w:tc>
          <w:tcPr>
            <w:tcW w:w="1240" w:type="dxa"/>
            <w:tcBorders>
              <w:top w:val="nil"/>
              <w:left w:val="nil"/>
              <w:bottom w:val="single" w:sz="4" w:space="0" w:color="D9D9D9"/>
              <w:right w:val="nil"/>
            </w:tcBorders>
            <w:shd w:val="clear" w:color="auto" w:fill="auto"/>
            <w:noWrap/>
            <w:vAlign w:val="center"/>
            <w:hideMark/>
          </w:tcPr>
          <w:p w14:paraId="6720138E" w14:textId="77777777" w:rsidR="008071E5" w:rsidRDefault="008071E5">
            <w:pPr>
              <w:rPr>
                <w:color w:val="000000"/>
                <w:sz w:val="20"/>
                <w:szCs w:val="20"/>
              </w:rPr>
            </w:pPr>
            <w:r>
              <w:rPr>
                <w:color w:val="000000"/>
                <w:sz w:val="20"/>
                <w:szCs w:val="20"/>
              </w:rPr>
              <w:t>111.1</w:t>
            </w:r>
          </w:p>
        </w:tc>
        <w:tc>
          <w:tcPr>
            <w:tcW w:w="1240" w:type="dxa"/>
            <w:tcBorders>
              <w:top w:val="nil"/>
              <w:left w:val="nil"/>
              <w:bottom w:val="single" w:sz="4" w:space="0" w:color="D9D9D9"/>
              <w:right w:val="nil"/>
            </w:tcBorders>
            <w:shd w:val="clear" w:color="auto" w:fill="auto"/>
            <w:noWrap/>
            <w:vAlign w:val="center"/>
            <w:hideMark/>
          </w:tcPr>
          <w:p w14:paraId="549B1D08"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5DB58BB4" w14:textId="77777777" w:rsidR="008071E5" w:rsidRDefault="008071E5">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18BD6364" w14:textId="77777777" w:rsidR="008071E5" w:rsidRDefault="008071E5">
            <w:pPr>
              <w:rPr>
                <w:color w:val="000000"/>
                <w:sz w:val="20"/>
                <w:szCs w:val="20"/>
              </w:rPr>
            </w:pPr>
            <w:r>
              <w:rPr>
                <w:color w:val="000000"/>
                <w:sz w:val="20"/>
                <w:szCs w:val="20"/>
              </w:rPr>
              <w:t>14.5</w:t>
            </w:r>
          </w:p>
        </w:tc>
        <w:tc>
          <w:tcPr>
            <w:tcW w:w="1450" w:type="dxa"/>
            <w:tcBorders>
              <w:top w:val="nil"/>
              <w:left w:val="nil"/>
              <w:bottom w:val="single" w:sz="4" w:space="0" w:color="D9D9D9"/>
              <w:right w:val="single" w:sz="4" w:space="0" w:color="auto"/>
            </w:tcBorders>
            <w:shd w:val="clear" w:color="auto" w:fill="auto"/>
            <w:noWrap/>
            <w:vAlign w:val="center"/>
            <w:hideMark/>
          </w:tcPr>
          <w:p w14:paraId="349AB57E" w14:textId="77777777" w:rsidR="008071E5" w:rsidRDefault="008071E5">
            <w:pPr>
              <w:rPr>
                <w:color w:val="000000"/>
                <w:sz w:val="20"/>
                <w:szCs w:val="20"/>
              </w:rPr>
            </w:pPr>
            <w:r>
              <w:rPr>
                <w:color w:val="000000"/>
                <w:sz w:val="20"/>
                <w:szCs w:val="20"/>
              </w:rPr>
              <w:t>28.9</w:t>
            </w:r>
          </w:p>
        </w:tc>
        <w:tc>
          <w:tcPr>
            <w:tcW w:w="1620" w:type="dxa"/>
            <w:tcBorders>
              <w:top w:val="nil"/>
              <w:left w:val="nil"/>
              <w:bottom w:val="single" w:sz="4" w:space="0" w:color="D9D9D9"/>
              <w:right w:val="nil"/>
            </w:tcBorders>
            <w:shd w:val="clear" w:color="auto" w:fill="auto"/>
            <w:noWrap/>
            <w:vAlign w:val="center"/>
            <w:hideMark/>
          </w:tcPr>
          <w:p w14:paraId="2E316529" w14:textId="77777777" w:rsidR="008071E5" w:rsidRDefault="008071E5">
            <w:pPr>
              <w:rPr>
                <w:color w:val="000000"/>
                <w:sz w:val="20"/>
                <w:szCs w:val="20"/>
              </w:rPr>
            </w:pPr>
            <w:r>
              <w:rPr>
                <w:color w:val="000000"/>
                <w:sz w:val="20"/>
                <w:szCs w:val="20"/>
              </w:rPr>
              <w:t>121 (116, 127)</w:t>
            </w:r>
          </w:p>
        </w:tc>
        <w:tc>
          <w:tcPr>
            <w:tcW w:w="1620" w:type="dxa"/>
            <w:tcBorders>
              <w:top w:val="nil"/>
              <w:left w:val="nil"/>
              <w:bottom w:val="single" w:sz="4" w:space="0" w:color="D9D9D9"/>
              <w:right w:val="single" w:sz="4" w:space="0" w:color="000000"/>
            </w:tcBorders>
            <w:shd w:val="clear" w:color="auto" w:fill="auto"/>
            <w:noWrap/>
            <w:vAlign w:val="center"/>
            <w:hideMark/>
          </w:tcPr>
          <w:p w14:paraId="3802AD30" w14:textId="77777777" w:rsidR="008071E5" w:rsidRDefault="008071E5">
            <w:pPr>
              <w:rPr>
                <w:color w:val="000000"/>
                <w:sz w:val="20"/>
                <w:szCs w:val="20"/>
              </w:rPr>
            </w:pPr>
            <w:r>
              <w:rPr>
                <w:color w:val="000000"/>
                <w:sz w:val="20"/>
                <w:szCs w:val="20"/>
              </w:rPr>
              <w:t>0.76 (0.62, 0.88)</w:t>
            </w:r>
          </w:p>
        </w:tc>
      </w:tr>
      <w:tr w:rsidR="008071E5" w14:paraId="5F84810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F984333" w14:textId="77777777" w:rsidR="008071E5" w:rsidRDefault="008071E5">
            <w:pPr>
              <w:rPr>
                <w:color w:val="000000"/>
                <w:sz w:val="20"/>
                <w:szCs w:val="20"/>
              </w:rPr>
            </w:pPr>
            <w:r>
              <w:rPr>
                <w:color w:val="000000"/>
                <w:sz w:val="20"/>
                <w:szCs w:val="20"/>
              </w:rPr>
              <w:t>8. Cincinnati, OH-KY-IN</w:t>
            </w:r>
          </w:p>
        </w:tc>
        <w:tc>
          <w:tcPr>
            <w:tcW w:w="1240" w:type="dxa"/>
            <w:tcBorders>
              <w:top w:val="nil"/>
              <w:left w:val="nil"/>
              <w:bottom w:val="single" w:sz="4" w:space="0" w:color="D9D9D9"/>
              <w:right w:val="nil"/>
            </w:tcBorders>
            <w:shd w:val="clear" w:color="auto" w:fill="auto"/>
            <w:noWrap/>
            <w:vAlign w:val="center"/>
            <w:hideMark/>
          </w:tcPr>
          <w:p w14:paraId="3F56E361" w14:textId="77777777" w:rsidR="008071E5" w:rsidRDefault="008071E5">
            <w:pPr>
              <w:rPr>
                <w:color w:val="000000"/>
                <w:sz w:val="20"/>
                <w:szCs w:val="20"/>
              </w:rPr>
            </w:pPr>
            <w:r>
              <w:rPr>
                <w:color w:val="000000"/>
                <w:sz w:val="20"/>
                <w:szCs w:val="20"/>
              </w:rPr>
              <w:t>41.3</w:t>
            </w:r>
          </w:p>
        </w:tc>
        <w:tc>
          <w:tcPr>
            <w:tcW w:w="1240" w:type="dxa"/>
            <w:tcBorders>
              <w:top w:val="nil"/>
              <w:left w:val="nil"/>
              <w:bottom w:val="single" w:sz="4" w:space="0" w:color="D9D9D9"/>
              <w:right w:val="nil"/>
            </w:tcBorders>
            <w:shd w:val="clear" w:color="auto" w:fill="auto"/>
            <w:noWrap/>
            <w:vAlign w:val="center"/>
            <w:hideMark/>
          </w:tcPr>
          <w:p w14:paraId="035DD0CA"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411F92F9" w14:textId="77777777" w:rsidR="008071E5" w:rsidRDefault="008071E5">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3564022" w14:textId="77777777" w:rsidR="008071E5" w:rsidRDefault="008071E5">
            <w:pPr>
              <w:rPr>
                <w:color w:val="000000"/>
                <w:sz w:val="20"/>
                <w:szCs w:val="20"/>
              </w:rPr>
            </w:pPr>
            <w:r>
              <w:rPr>
                <w:color w:val="000000"/>
                <w:sz w:val="20"/>
                <w:szCs w:val="20"/>
              </w:rPr>
              <w:t>3.3</w:t>
            </w:r>
          </w:p>
        </w:tc>
        <w:tc>
          <w:tcPr>
            <w:tcW w:w="1450" w:type="dxa"/>
            <w:tcBorders>
              <w:top w:val="nil"/>
              <w:left w:val="nil"/>
              <w:bottom w:val="single" w:sz="4" w:space="0" w:color="D9D9D9"/>
              <w:right w:val="single" w:sz="4" w:space="0" w:color="auto"/>
            </w:tcBorders>
            <w:shd w:val="clear" w:color="auto" w:fill="auto"/>
            <w:noWrap/>
            <w:vAlign w:val="center"/>
            <w:hideMark/>
          </w:tcPr>
          <w:p w14:paraId="4EE744D9" w14:textId="77777777" w:rsidR="008071E5" w:rsidRDefault="008071E5">
            <w:pPr>
              <w:rPr>
                <w:color w:val="000000"/>
                <w:sz w:val="20"/>
                <w:szCs w:val="20"/>
              </w:rPr>
            </w:pPr>
            <w:r>
              <w:rPr>
                <w:color w:val="000000"/>
                <w:sz w:val="20"/>
                <w:szCs w:val="20"/>
              </w:rPr>
              <w:t>8.4</w:t>
            </w:r>
          </w:p>
        </w:tc>
        <w:tc>
          <w:tcPr>
            <w:tcW w:w="1620" w:type="dxa"/>
            <w:tcBorders>
              <w:top w:val="nil"/>
              <w:left w:val="nil"/>
              <w:bottom w:val="single" w:sz="4" w:space="0" w:color="D9D9D9"/>
              <w:right w:val="nil"/>
            </w:tcBorders>
            <w:shd w:val="clear" w:color="auto" w:fill="auto"/>
            <w:noWrap/>
            <w:vAlign w:val="center"/>
            <w:hideMark/>
          </w:tcPr>
          <w:p w14:paraId="19491346" w14:textId="77777777" w:rsidR="008071E5" w:rsidRDefault="008071E5">
            <w:pPr>
              <w:rPr>
                <w:color w:val="000000"/>
                <w:sz w:val="20"/>
                <w:szCs w:val="20"/>
              </w:rPr>
            </w:pPr>
            <w:r>
              <w:rPr>
                <w:color w:val="000000"/>
                <w:sz w:val="20"/>
                <w:szCs w:val="20"/>
              </w:rPr>
              <w:t>98 (85, 109)</w:t>
            </w:r>
          </w:p>
        </w:tc>
        <w:tc>
          <w:tcPr>
            <w:tcW w:w="1620" w:type="dxa"/>
            <w:tcBorders>
              <w:top w:val="nil"/>
              <w:left w:val="nil"/>
              <w:bottom w:val="single" w:sz="4" w:space="0" w:color="D9D9D9"/>
              <w:right w:val="single" w:sz="4" w:space="0" w:color="000000"/>
            </w:tcBorders>
            <w:shd w:val="clear" w:color="auto" w:fill="auto"/>
            <w:noWrap/>
            <w:vAlign w:val="center"/>
            <w:hideMark/>
          </w:tcPr>
          <w:p w14:paraId="23752120" w14:textId="77777777" w:rsidR="008071E5" w:rsidRDefault="008071E5">
            <w:pPr>
              <w:rPr>
                <w:color w:val="000000"/>
                <w:sz w:val="20"/>
                <w:szCs w:val="20"/>
              </w:rPr>
            </w:pPr>
            <w:r>
              <w:rPr>
                <w:color w:val="000000"/>
                <w:sz w:val="20"/>
                <w:szCs w:val="20"/>
              </w:rPr>
              <w:t>0.48 (0.22, 0.74)</w:t>
            </w:r>
          </w:p>
        </w:tc>
      </w:tr>
      <w:tr w:rsidR="008071E5" w14:paraId="67DBD4E7"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9577A94" w14:textId="77777777" w:rsidR="008071E5" w:rsidRDefault="008071E5">
            <w:pPr>
              <w:rPr>
                <w:color w:val="000000"/>
                <w:sz w:val="20"/>
                <w:szCs w:val="20"/>
              </w:rPr>
            </w:pPr>
            <w:r>
              <w:rPr>
                <w:color w:val="000000"/>
                <w:sz w:val="20"/>
                <w:szCs w:val="20"/>
              </w:rPr>
              <w:t>9. Miami, FL</w:t>
            </w:r>
          </w:p>
        </w:tc>
        <w:tc>
          <w:tcPr>
            <w:tcW w:w="1240" w:type="dxa"/>
            <w:tcBorders>
              <w:top w:val="nil"/>
              <w:left w:val="nil"/>
              <w:bottom w:val="single" w:sz="4" w:space="0" w:color="D9D9D9"/>
              <w:right w:val="nil"/>
            </w:tcBorders>
            <w:shd w:val="clear" w:color="auto" w:fill="auto"/>
            <w:noWrap/>
            <w:vAlign w:val="center"/>
            <w:hideMark/>
          </w:tcPr>
          <w:p w14:paraId="2C067C13" w14:textId="77777777" w:rsidR="008071E5" w:rsidRDefault="008071E5">
            <w:pPr>
              <w:rPr>
                <w:color w:val="000000"/>
                <w:sz w:val="20"/>
                <w:szCs w:val="20"/>
              </w:rPr>
            </w:pPr>
            <w:r>
              <w:rPr>
                <w:color w:val="000000"/>
                <w:sz w:val="20"/>
                <w:szCs w:val="20"/>
              </w:rPr>
              <w:t>72.4</w:t>
            </w:r>
          </w:p>
        </w:tc>
        <w:tc>
          <w:tcPr>
            <w:tcW w:w="1240" w:type="dxa"/>
            <w:tcBorders>
              <w:top w:val="nil"/>
              <w:left w:val="nil"/>
              <w:bottom w:val="single" w:sz="4" w:space="0" w:color="D9D9D9"/>
              <w:right w:val="nil"/>
            </w:tcBorders>
            <w:shd w:val="clear" w:color="auto" w:fill="auto"/>
            <w:noWrap/>
            <w:vAlign w:val="center"/>
            <w:hideMark/>
          </w:tcPr>
          <w:p w14:paraId="0FD2A592" w14:textId="77777777" w:rsidR="008071E5" w:rsidRDefault="008071E5">
            <w:pPr>
              <w:rPr>
                <w:color w:val="000000"/>
                <w:sz w:val="20"/>
                <w:szCs w:val="20"/>
              </w:rPr>
            </w:pPr>
            <w:r>
              <w:rPr>
                <w:color w:val="000000"/>
                <w:sz w:val="20"/>
                <w:szCs w:val="20"/>
              </w:rPr>
              <w:t>8.6</w:t>
            </w:r>
          </w:p>
        </w:tc>
        <w:tc>
          <w:tcPr>
            <w:tcW w:w="1240" w:type="dxa"/>
            <w:tcBorders>
              <w:top w:val="nil"/>
              <w:left w:val="nil"/>
              <w:bottom w:val="single" w:sz="4" w:space="0" w:color="D9D9D9"/>
              <w:right w:val="nil"/>
            </w:tcBorders>
            <w:shd w:val="clear" w:color="auto" w:fill="auto"/>
            <w:noWrap/>
            <w:vAlign w:val="center"/>
            <w:hideMark/>
          </w:tcPr>
          <w:p w14:paraId="1F267C27" w14:textId="77777777" w:rsidR="008071E5" w:rsidRDefault="008071E5">
            <w:pPr>
              <w:rPr>
                <w:color w:val="000000"/>
                <w:sz w:val="20"/>
                <w:szCs w:val="20"/>
              </w:rPr>
            </w:pPr>
            <w:r>
              <w:rPr>
                <w:color w:val="000000"/>
                <w:sz w:val="20"/>
                <w:szCs w:val="20"/>
              </w:rPr>
              <w:t>8.2</w:t>
            </w:r>
          </w:p>
        </w:tc>
        <w:tc>
          <w:tcPr>
            <w:tcW w:w="1240" w:type="dxa"/>
            <w:tcBorders>
              <w:top w:val="nil"/>
              <w:left w:val="nil"/>
              <w:bottom w:val="single" w:sz="4" w:space="0" w:color="D9D9D9"/>
              <w:right w:val="nil"/>
            </w:tcBorders>
            <w:shd w:val="clear" w:color="auto" w:fill="auto"/>
            <w:noWrap/>
            <w:vAlign w:val="center"/>
            <w:hideMark/>
          </w:tcPr>
          <w:p w14:paraId="22759ACB" w14:textId="77777777" w:rsidR="008071E5" w:rsidRDefault="008071E5">
            <w:pPr>
              <w:rPr>
                <w:color w:val="000000"/>
                <w:sz w:val="20"/>
                <w:szCs w:val="20"/>
              </w:rPr>
            </w:pPr>
            <w:r>
              <w:rPr>
                <w:color w:val="000000"/>
                <w:sz w:val="20"/>
                <w:szCs w:val="20"/>
              </w:rPr>
              <w:t>2.7</w:t>
            </w:r>
          </w:p>
        </w:tc>
        <w:tc>
          <w:tcPr>
            <w:tcW w:w="1450" w:type="dxa"/>
            <w:tcBorders>
              <w:top w:val="nil"/>
              <w:left w:val="nil"/>
              <w:bottom w:val="single" w:sz="4" w:space="0" w:color="D9D9D9"/>
              <w:right w:val="single" w:sz="4" w:space="0" w:color="auto"/>
            </w:tcBorders>
            <w:shd w:val="clear" w:color="auto" w:fill="auto"/>
            <w:noWrap/>
            <w:vAlign w:val="center"/>
            <w:hideMark/>
          </w:tcPr>
          <w:p w14:paraId="14C0212F" w14:textId="77777777" w:rsidR="008071E5" w:rsidRDefault="008071E5">
            <w:pPr>
              <w:rPr>
                <w:color w:val="000000"/>
                <w:sz w:val="20"/>
                <w:szCs w:val="20"/>
              </w:rPr>
            </w:pPr>
            <w:r>
              <w:rPr>
                <w:color w:val="000000"/>
                <w:sz w:val="20"/>
                <w:szCs w:val="20"/>
              </w:rPr>
              <w:t>12.4</w:t>
            </w:r>
          </w:p>
        </w:tc>
        <w:tc>
          <w:tcPr>
            <w:tcW w:w="1620" w:type="dxa"/>
            <w:tcBorders>
              <w:top w:val="nil"/>
              <w:left w:val="nil"/>
              <w:bottom w:val="single" w:sz="4" w:space="0" w:color="D9D9D9"/>
              <w:right w:val="nil"/>
            </w:tcBorders>
            <w:shd w:val="clear" w:color="auto" w:fill="auto"/>
            <w:noWrap/>
            <w:vAlign w:val="center"/>
            <w:hideMark/>
          </w:tcPr>
          <w:p w14:paraId="29C5CDD6" w14:textId="77777777" w:rsidR="008071E5" w:rsidRDefault="008071E5">
            <w:pPr>
              <w:rPr>
                <w:color w:val="000000"/>
                <w:sz w:val="20"/>
                <w:szCs w:val="20"/>
              </w:rPr>
            </w:pPr>
            <w:r>
              <w:rPr>
                <w:color w:val="000000"/>
                <w:sz w:val="20"/>
                <w:szCs w:val="20"/>
              </w:rPr>
              <w:t>284 (206, 395)</w:t>
            </w:r>
          </w:p>
        </w:tc>
        <w:tc>
          <w:tcPr>
            <w:tcW w:w="1620" w:type="dxa"/>
            <w:tcBorders>
              <w:top w:val="nil"/>
              <w:left w:val="nil"/>
              <w:bottom w:val="single" w:sz="4" w:space="0" w:color="D9D9D9"/>
              <w:right w:val="single" w:sz="4" w:space="0" w:color="000000"/>
            </w:tcBorders>
            <w:shd w:val="clear" w:color="auto" w:fill="auto"/>
            <w:noWrap/>
            <w:vAlign w:val="center"/>
            <w:hideMark/>
          </w:tcPr>
          <w:p w14:paraId="24764257" w14:textId="77777777" w:rsidR="008071E5" w:rsidRDefault="008071E5">
            <w:pPr>
              <w:rPr>
                <w:color w:val="000000"/>
                <w:sz w:val="20"/>
                <w:szCs w:val="20"/>
              </w:rPr>
            </w:pPr>
            <w:r>
              <w:rPr>
                <w:color w:val="000000"/>
                <w:sz w:val="20"/>
                <w:szCs w:val="20"/>
              </w:rPr>
              <w:t>0.24 (0.06, 0.44)</w:t>
            </w:r>
          </w:p>
        </w:tc>
      </w:tr>
      <w:tr w:rsidR="008071E5" w14:paraId="6E8ED74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837ED3" w14:textId="77777777" w:rsidR="008071E5" w:rsidRDefault="008071E5">
            <w:pPr>
              <w:rPr>
                <w:color w:val="000000"/>
                <w:sz w:val="20"/>
                <w:szCs w:val="20"/>
              </w:rPr>
            </w:pPr>
            <w:r>
              <w:rPr>
                <w:color w:val="000000"/>
                <w:sz w:val="20"/>
                <w:szCs w:val="20"/>
              </w:rPr>
              <w:t>10. Philadelphia, PA-NJ-DE-MD</w:t>
            </w:r>
          </w:p>
        </w:tc>
        <w:tc>
          <w:tcPr>
            <w:tcW w:w="1240" w:type="dxa"/>
            <w:tcBorders>
              <w:top w:val="nil"/>
              <w:left w:val="nil"/>
              <w:bottom w:val="single" w:sz="4" w:space="0" w:color="D9D9D9"/>
              <w:right w:val="nil"/>
            </w:tcBorders>
            <w:shd w:val="clear" w:color="auto" w:fill="auto"/>
            <w:noWrap/>
            <w:vAlign w:val="center"/>
            <w:hideMark/>
          </w:tcPr>
          <w:p w14:paraId="0AA56DDA" w14:textId="77777777" w:rsidR="008071E5" w:rsidRDefault="008071E5">
            <w:pPr>
              <w:rPr>
                <w:color w:val="000000"/>
                <w:sz w:val="20"/>
                <w:szCs w:val="20"/>
              </w:rPr>
            </w:pPr>
            <w:r>
              <w:rPr>
                <w:color w:val="000000"/>
                <w:sz w:val="20"/>
                <w:szCs w:val="20"/>
              </w:rPr>
              <w:t>31.4</w:t>
            </w:r>
          </w:p>
        </w:tc>
        <w:tc>
          <w:tcPr>
            <w:tcW w:w="1240" w:type="dxa"/>
            <w:tcBorders>
              <w:top w:val="nil"/>
              <w:left w:val="nil"/>
              <w:bottom w:val="single" w:sz="4" w:space="0" w:color="D9D9D9"/>
              <w:right w:val="nil"/>
            </w:tcBorders>
            <w:shd w:val="clear" w:color="auto" w:fill="auto"/>
            <w:noWrap/>
            <w:vAlign w:val="center"/>
            <w:hideMark/>
          </w:tcPr>
          <w:p w14:paraId="0773E7CA" w14:textId="77777777" w:rsidR="008071E5" w:rsidRDefault="008071E5">
            <w:pPr>
              <w:rPr>
                <w:color w:val="000000"/>
                <w:sz w:val="20"/>
                <w:szCs w:val="20"/>
              </w:rPr>
            </w:pPr>
            <w:r>
              <w:rPr>
                <w:color w:val="000000"/>
                <w:sz w:val="20"/>
                <w:szCs w:val="20"/>
              </w:rPr>
              <w:t>10.4</w:t>
            </w:r>
          </w:p>
        </w:tc>
        <w:tc>
          <w:tcPr>
            <w:tcW w:w="1240" w:type="dxa"/>
            <w:tcBorders>
              <w:top w:val="nil"/>
              <w:left w:val="nil"/>
              <w:bottom w:val="single" w:sz="4" w:space="0" w:color="D9D9D9"/>
              <w:right w:val="nil"/>
            </w:tcBorders>
            <w:shd w:val="clear" w:color="auto" w:fill="auto"/>
            <w:noWrap/>
            <w:vAlign w:val="center"/>
            <w:hideMark/>
          </w:tcPr>
          <w:p w14:paraId="048FEE94" w14:textId="77777777" w:rsidR="008071E5" w:rsidRDefault="008071E5">
            <w:pPr>
              <w:rPr>
                <w:color w:val="000000"/>
                <w:sz w:val="20"/>
                <w:szCs w:val="20"/>
              </w:rPr>
            </w:pPr>
            <w:r>
              <w:rPr>
                <w:color w:val="000000"/>
                <w:sz w:val="20"/>
                <w:szCs w:val="20"/>
              </w:rPr>
              <w:t>8.1</w:t>
            </w:r>
          </w:p>
        </w:tc>
        <w:tc>
          <w:tcPr>
            <w:tcW w:w="1240" w:type="dxa"/>
            <w:tcBorders>
              <w:top w:val="nil"/>
              <w:left w:val="nil"/>
              <w:bottom w:val="single" w:sz="4" w:space="0" w:color="D9D9D9"/>
              <w:right w:val="nil"/>
            </w:tcBorders>
            <w:shd w:val="clear" w:color="auto" w:fill="auto"/>
            <w:noWrap/>
            <w:vAlign w:val="center"/>
            <w:hideMark/>
          </w:tcPr>
          <w:p w14:paraId="20C04E1A" w14:textId="77777777" w:rsidR="008071E5" w:rsidRDefault="008071E5">
            <w:pPr>
              <w:rPr>
                <w:color w:val="000000"/>
                <w:sz w:val="20"/>
                <w:szCs w:val="20"/>
              </w:rPr>
            </w:pPr>
            <w:r>
              <w:rPr>
                <w:color w:val="000000"/>
                <w:sz w:val="20"/>
                <w:szCs w:val="20"/>
              </w:rPr>
              <w:t>14.5</w:t>
            </w:r>
          </w:p>
        </w:tc>
        <w:tc>
          <w:tcPr>
            <w:tcW w:w="1450" w:type="dxa"/>
            <w:tcBorders>
              <w:top w:val="nil"/>
              <w:left w:val="nil"/>
              <w:bottom w:val="single" w:sz="4" w:space="0" w:color="D9D9D9"/>
              <w:right w:val="single" w:sz="4" w:space="0" w:color="auto"/>
            </w:tcBorders>
            <w:shd w:val="clear" w:color="auto" w:fill="auto"/>
            <w:noWrap/>
            <w:vAlign w:val="center"/>
            <w:hideMark/>
          </w:tcPr>
          <w:p w14:paraId="0C8106FA" w14:textId="77777777" w:rsidR="008071E5" w:rsidRDefault="008071E5">
            <w:pPr>
              <w:rPr>
                <w:color w:val="000000"/>
                <w:sz w:val="20"/>
                <w:szCs w:val="20"/>
              </w:rPr>
            </w:pPr>
            <w:r>
              <w:rPr>
                <w:color w:val="000000"/>
                <w:sz w:val="20"/>
                <w:szCs w:val="20"/>
              </w:rPr>
              <w:t>29.3</w:t>
            </w:r>
          </w:p>
        </w:tc>
        <w:tc>
          <w:tcPr>
            <w:tcW w:w="1620" w:type="dxa"/>
            <w:tcBorders>
              <w:top w:val="nil"/>
              <w:left w:val="nil"/>
              <w:bottom w:val="single" w:sz="4" w:space="0" w:color="D9D9D9"/>
              <w:right w:val="nil"/>
            </w:tcBorders>
            <w:shd w:val="clear" w:color="auto" w:fill="auto"/>
            <w:noWrap/>
            <w:vAlign w:val="center"/>
            <w:hideMark/>
          </w:tcPr>
          <w:p w14:paraId="4CF55BE4" w14:textId="77777777" w:rsidR="008071E5" w:rsidRDefault="008071E5">
            <w:pPr>
              <w:rPr>
                <w:color w:val="000000"/>
                <w:sz w:val="20"/>
                <w:szCs w:val="20"/>
              </w:rPr>
            </w:pPr>
            <w:r>
              <w:rPr>
                <w:color w:val="000000"/>
                <w:sz w:val="20"/>
                <w:szCs w:val="20"/>
              </w:rPr>
              <w:t>122 (108, 132)</w:t>
            </w:r>
          </w:p>
        </w:tc>
        <w:tc>
          <w:tcPr>
            <w:tcW w:w="1620" w:type="dxa"/>
            <w:tcBorders>
              <w:top w:val="nil"/>
              <w:left w:val="nil"/>
              <w:bottom w:val="single" w:sz="4" w:space="0" w:color="D9D9D9"/>
              <w:right w:val="single" w:sz="4" w:space="0" w:color="000000"/>
            </w:tcBorders>
            <w:shd w:val="clear" w:color="auto" w:fill="auto"/>
            <w:noWrap/>
            <w:vAlign w:val="center"/>
            <w:hideMark/>
          </w:tcPr>
          <w:p w14:paraId="7BD32712" w14:textId="77777777" w:rsidR="008071E5" w:rsidRDefault="008071E5">
            <w:pPr>
              <w:rPr>
                <w:color w:val="000000"/>
                <w:sz w:val="20"/>
                <w:szCs w:val="20"/>
              </w:rPr>
            </w:pPr>
            <w:r>
              <w:rPr>
                <w:color w:val="000000"/>
                <w:sz w:val="20"/>
                <w:szCs w:val="20"/>
              </w:rPr>
              <w:t>0.24 (0.07, 0.43)</w:t>
            </w:r>
          </w:p>
        </w:tc>
      </w:tr>
      <w:tr w:rsidR="008071E5" w14:paraId="772A5CA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8E65EE4" w14:textId="77777777" w:rsidR="008071E5" w:rsidRDefault="008071E5">
            <w:pPr>
              <w:rPr>
                <w:color w:val="000000"/>
                <w:sz w:val="20"/>
                <w:szCs w:val="20"/>
              </w:rPr>
            </w:pPr>
            <w:r>
              <w:rPr>
                <w:color w:val="000000"/>
                <w:sz w:val="20"/>
                <w:szCs w:val="20"/>
              </w:rPr>
              <w:t>11. Indianapolis, IN</w:t>
            </w:r>
          </w:p>
        </w:tc>
        <w:tc>
          <w:tcPr>
            <w:tcW w:w="1240" w:type="dxa"/>
            <w:tcBorders>
              <w:top w:val="nil"/>
              <w:left w:val="nil"/>
              <w:bottom w:val="single" w:sz="4" w:space="0" w:color="D9D9D9"/>
              <w:right w:val="nil"/>
            </w:tcBorders>
            <w:shd w:val="clear" w:color="auto" w:fill="auto"/>
            <w:noWrap/>
            <w:vAlign w:val="center"/>
            <w:hideMark/>
          </w:tcPr>
          <w:p w14:paraId="38D33A67" w14:textId="77777777" w:rsidR="008071E5" w:rsidRDefault="008071E5">
            <w:pPr>
              <w:rPr>
                <w:color w:val="000000"/>
                <w:sz w:val="20"/>
                <w:szCs w:val="20"/>
              </w:rPr>
            </w:pPr>
            <w:r>
              <w:rPr>
                <w:color w:val="000000"/>
                <w:sz w:val="20"/>
                <w:szCs w:val="20"/>
              </w:rPr>
              <w:t>22.1</w:t>
            </w:r>
          </w:p>
        </w:tc>
        <w:tc>
          <w:tcPr>
            <w:tcW w:w="1240" w:type="dxa"/>
            <w:tcBorders>
              <w:top w:val="nil"/>
              <w:left w:val="nil"/>
              <w:bottom w:val="single" w:sz="4" w:space="0" w:color="D9D9D9"/>
              <w:right w:val="nil"/>
            </w:tcBorders>
            <w:shd w:val="clear" w:color="auto" w:fill="auto"/>
            <w:noWrap/>
            <w:vAlign w:val="center"/>
            <w:hideMark/>
          </w:tcPr>
          <w:p w14:paraId="1A7458B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7C7C090B"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nil"/>
            </w:tcBorders>
            <w:shd w:val="clear" w:color="auto" w:fill="auto"/>
            <w:noWrap/>
            <w:vAlign w:val="center"/>
            <w:hideMark/>
          </w:tcPr>
          <w:p w14:paraId="3D73DD69" w14:textId="77777777" w:rsidR="008071E5" w:rsidRDefault="008071E5">
            <w:pPr>
              <w:rPr>
                <w:color w:val="000000"/>
                <w:sz w:val="20"/>
                <w:szCs w:val="20"/>
              </w:rPr>
            </w:pPr>
            <w:r>
              <w:rPr>
                <w:color w:val="000000"/>
                <w:sz w:val="20"/>
                <w:szCs w:val="20"/>
              </w:rPr>
              <w:t>3.6</w:t>
            </w:r>
          </w:p>
        </w:tc>
        <w:tc>
          <w:tcPr>
            <w:tcW w:w="1450" w:type="dxa"/>
            <w:tcBorders>
              <w:top w:val="nil"/>
              <w:left w:val="nil"/>
              <w:bottom w:val="single" w:sz="4" w:space="0" w:color="D9D9D9"/>
              <w:right w:val="single" w:sz="4" w:space="0" w:color="auto"/>
            </w:tcBorders>
            <w:shd w:val="clear" w:color="auto" w:fill="auto"/>
            <w:noWrap/>
            <w:vAlign w:val="center"/>
            <w:hideMark/>
          </w:tcPr>
          <w:p w14:paraId="2101ED13" w14:textId="77777777" w:rsidR="008071E5" w:rsidRDefault="008071E5">
            <w:pPr>
              <w:rPr>
                <w:color w:val="000000"/>
                <w:sz w:val="20"/>
                <w:szCs w:val="20"/>
              </w:rPr>
            </w:pPr>
            <w:r>
              <w:rPr>
                <w:color w:val="000000"/>
                <w:sz w:val="20"/>
                <w:szCs w:val="20"/>
              </w:rPr>
              <w:t>15.6</w:t>
            </w:r>
          </w:p>
        </w:tc>
        <w:tc>
          <w:tcPr>
            <w:tcW w:w="1620" w:type="dxa"/>
            <w:tcBorders>
              <w:top w:val="nil"/>
              <w:left w:val="nil"/>
              <w:bottom w:val="single" w:sz="4" w:space="0" w:color="D9D9D9"/>
              <w:right w:val="nil"/>
            </w:tcBorders>
            <w:shd w:val="clear" w:color="auto" w:fill="auto"/>
            <w:noWrap/>
            <w:vAlign w:val="center"/>
            <w:hideMark/>
          </w:tcPr>
          <w:p w14:paraId="61F0A2E7" w14:textId="77777777" w:rsidR="008071E5" w:rsidRDefault="008071E5">
            <w:pPr>
              <w:rPr>
                <w:color w:val="000000"/>
                <w:sz w:val="20"/>
                <w:szCs w:val="20"/>
              </w:rPr>
            </w:pPr>
            <w:r>
              <w:rPr>
                <w:color w:val="000000"/>
                <w:sz w:val="20"/>
                <w:szCs w:val="20"/>
              </w:rPr>
              <w:t>101 (84, 127)</w:t>
            </w:r>
          </w:p>
        </w:tc>
        <w:tc>
          <w:tcPr>
            <w:tcW w:w="1620" w:type="dxa"/>
            <w:tcBorders>
              <w:top w:val="nil"/>
              <w:left w:val="nil"/>
              <w:bottom w:val="single" w:sz="4" w:space="0" w:color="D9D9D9"/>
              <w:right w:val="single" w:sz="4" w:space="0" w:color="000000"/>
            </w:tcBorders>
            <w:shd w:val="clear" w:color="auto" w:fill="auto"/>
            <w:noWrap/>
            <w:vAlign w:val="center"/>
            <w:hideMark/>
          </w:tcPr>
          <w:p w14:paraId="67A6702D" w14:textId="77777777" w:rsidR="008071E5" w:rsidRDefault="008071E5">
            <w:pPr>
              <w:rPr>
                <w:color w:val="000000"/>
                <w:sz w:val="20"/>
                <w:szCs w:val="20"/>
              </w:rPr>
            </w:pPr>
            <w:r>
              <w:rPr>
                <w:color w:val="000000"/>
                <w:sz w:val="20"/>
                <w:szCs w:val="20"/>
              </w:rPr>
              <w:t>0.34 (0.13, 0.60)</w:t>
            </w:r>
          </w:p>
        </w:tc>
      </w:tr>
      <w:tr w:rsidR="008071E5" w14:paraId="6207151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30E7CE" w14:textId="77777777" w:rsidR="008071E5" w:rsidRDefault="008071E5">
            <w:pPr>
              <w:rPr>
                <w:color w:val="000000"/>
                <w:sz w:val="20"/>
                <w:szCs w:val="20"/>
              </w:rPr>
            </w:pPr>
            <w:r>
              <w:rPr>
                <w:color w:val="000000"/>
                <w:sz w:val="20"/>
                <w:szCs w:val="20"/>
              </w:rPr>
              <w:t>12. Denver-Aurora, CO</w:t>
            </w:r>
          </w:p>
        </w:tc>
        <w:tc>
          <w:tcPr>
            <w:tcW w:w="1240" w:type="dxa"/>
            <w:tcBorders>
              <w:top w:val="nil"/>
              <w:left w:val="nil"/>
              <w:bottom w:val="single" w:sz="4" w:space="0" w:color="D9D9D9"/>
              <w:right w:val="nil"/>
            </w:tcBorders>
            <w:shd w:val="clear" w:color="auto" w:fill="auto"/>
            <w:noWrap/>
            <w:vAlign w:val="center"/>
            <w:hideMark/>
          </w:tcPr>
          <w:p w14:paraId="023996CB" w14:textId="77777777" w:rsidR="008071E5" w:rsidRDefault="008071E5">
            <w:pPr>
              <w:rPr>
                <w:color w:val="000000"/>
                <w:sz w:val="20"/>
                <w:szCs w:val="20"/>
              </w:rPr>
            </w:pPr>
            <w:r>
              <w:rPr>
                <w:color w:val="000000"/>
                <w:sz w:val="20"/>
                <w:szCs w:val="20"/>
              </w:rPr>
              <w:t>41.8</w:t>
            </w:r>
          </w:p>
        </w:tc>
        <w:tc>
          <w:tcPr>
            <w:tcW w:w="1240" w:type="dxa"/>
            <w:tcBorders>
              <w:top w:val="nil"/>
              <w:left w:val="nil"/>
              <w:bottom w:val="single" w:sz="4" w:space="0" w:color="D9D9D9"/>
              <w:right w:val="nil"/>
            </w:tcBorders>
            <w:shd w:val="clear" w:color="auto" w:fill="auto"/>
            <w:noWrap/>
            <w:vAlign w:val="center"/>
            <w:hideMark/>
          </w:tcPr>
          <w:p w14:paraId="765A8BC3"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AB0A385" w14:textId="77777777" w:rsidR="008071E5" w:rsidRDefault="008071E5">
            <w:pPr>
              <w:rPr>
                <w:color w:val="000000"/>
                <w:sz w:val="20"/>
                <w:szCs w:val="20"/>
              </w:rPr>
            </w:pPr>
            <w:r>
              <w:rPr>
                <w:color w:val="000000"/>
                <w:sz w:val="20"/>
                <w:szCs w:val="20"/>
              </w:rPr>
              <w:t>3.5</w:t>
            </w:r>
          </w:p>
        </w:tc>
        <w:tc>
          <w:tcPr>
            <w:tcW w:w="1240" w:type="dxa"/>
            <w:tcBorders>
              <w:top w:val="nil"/>
              <w:left w:val="nil"/>
              <w:bottom w:val="single" w:sz="4" w:space="0" w:color="D9D9D9"/>
              <w:right w:val="nil"/>
            </w:tcBorders>
            <w:shd w:val="clear" w:color="auto" w:fill="auto"/>
            <w:noWrap/>
            <w:vAlign w:val="center"/>
            <w:hideMark/>
          </w:tcPr>
          <w:p w14:paraId="357DCA1B" w14:textId="77777777" w:rsidR="008071E5" w:rsidRDefault="008071E5">
            <w:pPr>
              <w:rPr>
                <w:color w:val="000000"/>
                <w:sz w:val="20"/>
                <w:szCs w:val="20"/>
              </w:rPr>
            </w:pPr>
            <w:r>
              <w:rPr>
                <w:color w:val="000000"/>
                <w:sz w:val="20"/>
                <w:szCs w:val="20"/>
              </w:rPr>
              <w:t>5.5</w:t>
            </w:r>
          </w:p>
        </w:tc>
        <w:tc>
          <w:tcPr>
            <w:tcW w:w="1450" w:type="dxa"/>
            <w:tcBorders>
              <w:top w:val="nil"/>
              <w:left w:val="nil"/>
              <w:bottom w:val="single" w:sz="4" w:space="0" w:color="D9D9D9"/>
              <w:right w:val="single" w:sz="4" w:space="0" w:color="auto"/>
            </w:tcBorders>
            <w:shd w:val="clear" w:color="auto" w:fill="auto"/>
            <w:noWrap/>
            <w:vAlign w:val="center"/>
            <w:hideMark/>
          </w:tcPr>
          <w:p w14:paraId="35BF4EC4" w14:textId="77777777" w:rsidR="008071E5" w:rsidRDefault="008071E5">
            <w:pPr>
              <w:rPr>
                <w:color w:val="000000"/>
                <w:sz w:val="20"/>
                <w:szCs w:val="20"/>
              </w:rPr>
            </w:pPr>
            <w:r>
              <w:rPr>
                <w:color w:val="000000"/>
                <w:sz w:val="20"/>
                <w:szCs w:val="20"/>
              </w:rPr>
              <w:t>27.9</w:t>
            </w:r>
          </w:p>
        </w:tc>
        <w:tc>
          <w:tcPr>
            <w:tcW w:w="1620" w:type="dxa"/>
            <w:tcBorders>
              <w:top w:val="nil"/>
              <w:left w:val="nil"/>
              <w:bottom w:val="single" w:sz="4" w:space="0" w:color="D9D9D9"/>
              <w:right w:val="nil"/>
            </w:tcBorders>
            <w:shd w:val="clear" w:color="auto" w:fill="auto"/>
            <w:noWrap/>
            <w:vAlign w:val="center"/>
            <w:hideMark/>
          </w:tcPr>
          <w:p w14:paraId="073D90B2" w14:textId="77777777" w:rsidR="008071E5" w:rsidRDefault="008071E5">
            <w:pPr>
              <w:rPr>
                <w:color w:val="000000"/>
                <w:sz w:val="20"/>
                <w:szCs w:val="20"/>
              </w:rPr>
            </w:pPr>
            <w:r>
              <w:rPr>
                <w:color w:val="000000"/>
                <w:sz w:val="20"/>
                <w:szCs w:val="20"/>
              </w:rPr>
              <w:t>96 (76, 119)</w:t>
            </w:r>
          </w:p>
        </w:tc>
        <w:tc>
          <w:tcPr>
            <w:tcW w:w="1620" w:type="dxa"/>
            <w:tcBorders>
              <w:top w:val="nil"/>
              <w:left w:val="nil"/>
              <w:bottom w:val="single" w:sz="4" w:space="0" w:color="D9D9D9"/>
              <w:right w:val="single" w:sz="4" w:space="0" w:color="000000"/>
            </w:tcBorders>
            <w:shd w:val="clear" w:color="auto" w:fill="auto"/>
            <w:noWrap/>
            <w:vAlign w:val="center"/>
            <w:hideMark/>
          </w:tcPr>
          <w:p w14:paraId="5FE4A7D2" w14:textId="77777777" w:rsidR="008071E5" w:rsidRDefault="008071E5">
            <w:pPr>
              <w:rPr>
                <w:color w:val="000000"/>
                <w:sz w:val="20"/>
                <w:szCs w:val="20"/>
              </w:rPr>
            </w:pPr>
            <w:r>
              <w:rPr>
                <w:color w:val="000000"/>
                <w:sz w:val="20"/>
                <w:szCs w:val="20"/>
              </w:rPr>
              <w:t>0.59 (0.43, 0.73)</w:t>
            </w:r>
          </w:p>
        </w:tc>
      </w:tr>
      <w:tr w:rsidR="008071E5" w14:paraId="16BE1DE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C18347" w14:textId="77777777" w:rsidR="008071E5" w:rsidRDefault="008071E5">
            <w:pPr>
              <w:rPr>
                <w:color w:val="000000"/>
                <w:sz w:val="20"/>
                <w:szCs w:val="20"/>
              </w:rPr>
            </w:pPr>
            <w:r>
              <w:rPr>
                <w:color w:val="000000"/>
                <w:sz w:val="20"/>
                <w:szCs w:val="20"/>
              </w:rPr>
              <w:t>13. Reading, PA</w:t>
            </w:r>
          </w:p>
        </w:tc>
        <w:tc>
          <w:tcPr>
            <w:tcW w:w="1240" w:type="dxa"/>
            <w:tcBorders>
              <w:top w:val="nil"/>
              <w:left w:val="nil"/>
              <w:bottom w:val="single" w:sz="4" w:space="0" w:color="D9D9D9"/>
              <w:right w:val="nil"/>
            </w:tcBorders>
            <w:shd w:val="clear" w:color="auto" w:fill="auto"/>
            <w:noWrap/>
            <w:vAlign w:val="center"/>
            <w:hideMark/>
          </w:tcPr>
          <w:p w14:paraId="4ED605CC" w14:textId="77777777" w:rsidR="008071E5" w:rsidRDefault="008071E5">
            <w:pPr>
              <w:rPr>
                <w:color w:val="000000"/>
                <w:sz w:val="20"/>
                <w:szCs w:val="20"/>
              </w:rPr>
            </w:pPr>
            <w:r>
              <w:rPr>
                <w:color w:val="000000"/>
                <w:sz w:val="20"/>
                <w:szCs w:val="20"/>
              </w:rPr>
              <w:t>11.3</w:t>
            </w:r>
          </w:p>
        </w:tc>
        <w:tc>
          <w:tcPr>
            <w:tcW w:w="1240" w:type="dxa"/>
            <w:tcBorders>
              <w:top w:val="nil"/>
              <w:left w:val="nil"/>
              <w:bottom w:val="single" w:sz="4" w:space="0" w:color="D9D9D9"/>
              <w:right w:val="nil"/>
            </w:tcBorders>
            <w:shd w:val="clear" w:color="auto" w:fill="auto"/>
            <w:noWrap/>
            <w:vAlign w:val="center"/>
            <w:hideMark/>
          </w:tcPr>
          <w:p w14:paraId="03A93622" w14:textId="77777777" w:rsidR="008071E5" w:rsidRDefault="008071E5">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D8E73B9"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CFA2A9E" w14:textId="77777777" w:rsidR="008071E5" w:rsidRDefault="008071E5">
            <w:pPr>
              <w:rPr>
                <w:color w:val="000000"/>
                <w:sz w:val="20"/>
                <w:szCs w:val="20"/>
              </w:rPr>
            </w:pPr>
            <w:r>
              <w:rPr>
                <w:color w:val="000000"/>
                <w:sz w:val="20"/>
                <w:szCs w:val="20"/>
              </w:rPr>
              <w:t>1.0</w:t>
            </w:r>
          </w:p>
        </w:tc>
        <w:tc>
          <w:tcPr>
            <w:tcW w:w="1450" w:type="dxa"/>
            <w:tcBorders>
              <w:top w:val="nil"/>
              <w:left w:val="nil"/>
              <w:bottom w:val="single" w:sz="4" w:space="0" w:color="D9D9D9"/>
              <w:right w:val="single" w:sz="4" w:space="0" w:color="auto"/>
            </w:tcBorders>
            <w:shd w:val="clear" w:color="auto" w:fill="auto"/>
            <w:noWrap/>
            <w:vAlign w:val="center"/>
            <w:hideMark/>
          </w:tcPr>
          <w:p w14:paraId="1441C1E6" w14:textId="77777777" w:rsidR="008071E5" w:rsidRDefault="008071E5">
            <w:pPr>
              <w:rPr>
                <w:color w:val="000000"/>
                <w:sz w:val="20"/>
                <w:szCs w:val="20"/>
              </w:rPr>
            </w:pPr>
            <w:r>
              <w:rPr>
                <w:color w:val="000000"/>
                <w:sz w:val="20"/>
                <w:szCs w:val="20"/>
              </w:rPr>
              <w:t>15.8</w:t>
            </w:r>
          </w:p>
        </w:tc>
        <w:tc>
          <w:tcPr>
            <w:tcW w:w="1620" w:type="dxa"/>
            <w:tcBorders>
              <w:top w:val="nil"/>
              <w:left w:val="nil"/>
              <w:bottom w:val="single" w:sz="4" w:space="0" w:color="D9D9D9"/>
              <w:right w:val="nil"/>
            </w:tcBorders>
            <w:shd w:val="clear" w:color="auto" w:fill="auto"/>
            <w:noWrap/>
            <w:vAlign w:val="center"/>
            <w:hideMark/>
          </w:tcPr>
          <w:p w14:paraId="39B84782" w14:textId="77777777" w:rsidR="008071E5" w:rsidRDefault="008071E5">
            <w:pPr>
              <w:rPr>
                <w:color w:val="000000"/>
                <w:sz w:val="20"/>
                <w:szCs w:val="20"/>
              </w:rPr>
            </w:pPr>
            <w:r>
              <w:rPr>
                <w:color w:val="000000"/>
                <w:sz w:val="20"/>
                <w:szCs w:val="20"/>
              </w:rPr>
              <w:t>104 (66, 158)</w:t>
            </w:r>
          </w:p>
        </w:tc>
        <w:tc>
          <w:tcPr>
            <w:tcW w:w="1620" w:type="dxa"/>
            <w:tcBorders>
              <w:top w:val="nil"/>
              <w:left w:val="nil"/>
              <w:bottom w:val="single" w:sz="4" w:space="0" w:color="D9D9D9"/>
              <w:right w:val="single" w:sz="4" w:space="0" w:color="000000"/>
            </w:tcBorders>
            <w:shd w:val="clear" w:color="auto" w:fill="auto"/>
            <w:noWrap/>
            <w:vAlign w:val="center"/>
            <w:hideMark/>
          </w:tcPr>
          <w:p w14:paraId="6D9C0D7B" w14:textId="77777777" w:rsidR="008071E5" w:rsidRDefault="008071E5">
            <w:pPr>
              <w:rPr>
                <w:color w:val="000000"/>
                <w:sz w:val="20"/>
                <w:szCs w:val="20"/>
              </w:rPr>
            </w:pPr>
            <w:r>
              <w:rPr>
                <w:color w:val="000000"/>
                <w:sz w:val="20"/>
                <w:szCs w:val="20"/>
              </w:rPr>
              <w:t>0.38 (0.15, 0.64)</w:t>
            </w:r>
          </w:p>
        </w:tc>
      </w:tr>
      <w:tr w:rsidR="008071E5" w14:paraId="307EA90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8EB27D" w14:textId="77777777" w:rsidR="008071E5" w:rsidRDefault="008071E5">
            <w:pPr>
              <w:rPr>
                <w:color w:val="000000"/>
                <w:sz w:val="20"/>
                <w:szCs w:val="20"/>
              </w:rPr>
            </w:pPr>
            <w:r>
              <w:rPr>
                <w:color w:val="000000"/>
                <w:sz w:val="20"/>
                <w:szCs w:val="20"/>
              </w:rPr>
              <w:t>14. Memphis, TN-MS-AR</w:t>
            </w:r>
          </w:p>
        </w:tc>
        <w:tc>
          <w:tcPr>
            <w:tcW w:w="1240" w:type="dxa"/>
            <w:tcBorders>
              <w:top w:val="nil"/>
              <w:left w:val="nil"/>
              <w:bottom w:val="single" w:sz="4" w:space="0" w:color="D9D9D9"/>
              <w:right w:val="nil"/>
            </w:tcBorders>
            <w:shd w:val="clear" w:color="auto" w:fill="auto"/>
            <w:noWrap/>
            <w:vAlign w:val="center"/>
            <w:hideMark/>
          </w:tcPr>
          <w:p w14:paraId="7B623162" w14:textId="77777777" w:rsidR="008071E5" w:rsidRDefault="008071E5">
            <w:pPr>
              <w:rPr>
                <w:color w:val="000000"/>
                <w:sz w:val="20"/>
                <w:szCs w:val="20"/>
              </w:rPr>
            </w:pPr>
            <w:r>
              <w:rPr>
                <w:color w:val="000000"/>
                <w:sz w:val="20"/>
                <w:szCs w:val="20"/>
              </w:rPr>
              <w:t>19.9</w:t>
            </w:r>
          </w:p>
        </w:tc>
        <w:tc>
          <w:tcPr>
            <w:tcW w:w="1240" w:type="dxa"/>
            <w:tcBorders>
              <w:top w:val="nil"/>
              <w:left w:val="nil"/>
              <w:bottom w:val="single" w:sz="4" w:space="0" w:color="D9D9D9"/>
              <w:right w:val="nil"/>
            </w:tcBorders>
            <w:shd w:val="clear" w:color="auto" w:fill="auto"/>
            <w:noWrap/>
            <w:vAlign w:val="center"/>
            <w:hideMark/>
          </w:tcPr>
          <w:p w14:paraId="010D83DA" w14:textId="77777777" w:rsidR="008071E5" w:rsidRDefault="008071E5">
            <w:pPr>
              <w:rPr>
                <w:color w:val="000000"/>
                <w:sz w:val="20"/>
                <w:szCs w:val="20"/>
              </w:rPr>
            </w:pPr>
            <w:r>
              <w:rPr>
                <w:color w:val="000000"/>
                <w:sz w:val="20"/>
                <w:szCs w:val="20"/>
              </w:rPr>
              <w:t>7.7</w:t>
            </w:r>
          </w:p>
        </w:tc>
        <w:tc>
          <w:tcPr>
            <w:tcW w:w="1240" w:type="dxa"/>
            <w:tcBorders>
              <w:top w:val="nil"/>
              <w:left w:val="nil"/>
              <w:bottom w:val="single" w:sz="4" w:space="0" w:color="D9D9D9"/>
              <w:right w:val="nil"/>
            </w:tcBorders>
            <w:shd w:val="clear" w:color="auto" w:fill="auto"/>
            <w:noWrap/>
            <w:vAlign w:val="center"/>
            <w:hideMark/>
          </w:tcPr>
          <w:p w14:paraId="7E87F06C" w14:textId="77777777" w:rsidR="008071E5" w:rsidRDefault="008071E5">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01F6236" w14:textId="77777777" w:rsidR="008071E5" w:rsidRDefault="008071E5">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0F07841E" w14:textId="77777777" w:rsidR="008071E5" w:rsidRDefault="008071E5">
            <w:pPr>
              <w:rPr>
                <w:color w:val="000000"/>
                <w:sz w:val="20"/>
                <w:szCs w:val="20"/>
              </w:rPr>
            </w:pPr>
            <w:r>
              <w:rPr>
                <w:color w:val="000000"/>
                <w:sz w:val="20"/>
                <w:szCs w:val="20"/>
              </w:rPr>
              <w:t>15.5</w:t>
            </w:r>
          </w:p>
        </w:tc>
        <w:tc>
          <w:tcPr>
            <w:tcW w:w="1620" w:type="dxa"/>
            <w:tcBorders>
              <w:top w:val="nil"/>
              <w:left w:val="nil"/>
              <w:bottom w:val="single" w:sz="4" w:space="0" w:color="D9D9D9"/>
              <w:right w:val="nil"/>
            </w:tcBorders>
            <w:shd w:val="clear" w:color="auto" w:fill="auto"/>
            <w:noWrap/>
            <w:vAlign w:val="center"/>
            <w:hideMark/>
          </w:tcPr>
          <w:p w14:paraId="2E6425DA" w14:textId="77777777" w:rsidR="008071E5" w:rsidRDefault="008071E5">
            <w:pPr>
              <w:rPr>
                <w:color w:val="000000"/>
                <w:sz w:val="20"/>
                <w:szCs w:val="20"/>
              </w:rPr>
            </w:pPr>
            <w:r>
              <w:rPr>
                <w:color w:val="000000"/>
                <w:sz w:val="20"/>
                <w:szCs w:val="20"/>
              </w:rPr>
              <w:t>81 (70, 96)</w:t>
            </w:r>
          </w:p>
        </w:tc>
        <w:tc>
          <w:tcPr>
            <w:tcW w:w="1620" w:type="dxa"/>
            <w:tcBorders>
              <w:top w:val="nil"/>
              <w:left w:val="nil"/>
              <w:bottom w:val="single" w:sz="4" w:space="0" w:color="D9D9D9"/>
              <w:right w:val="single" w:sz="4" w:space="0" w:color="000000"/>
            </w:tcBorders>
            <w:shd w:val="clear" w:color="auto" w:fill="auto"/>
            <w:noWrap/>
            <w:vAlign w:val="center"/>
            <w:hideMark/>
          </w:tcPr>
          <w:p w14:paraId="530CE374" w14:textId="77777777" w:rsidR="008071E5" w:rsidRDefault="008071E5">
            <w:pPr>
              <w:rPr>
                <w:color w:val="000000"/>
                <w:sz w:val="20"/>
                <w:szCs w:val="20"/>
              </w:rPr>
            </w:pPr>
            <w:r>
              <w:rPr>
                <w:color w:val="000000"/>
                <w:sz w:val="20"/>
                <w:szCs w:val="20"/>
              </w:rPr>
              <w:t>0.49 (0.26, 0.71)</w:t>
            </w:r>
          </w:p>
        </w:tc>
      </w:tr>
      <w:tr w:rsidR="008071E5" w14:paraId="4518860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6CA0F" w14:textId="77777777" w:rsidR="008071E5" w:rsidRDefault="008071E5">
            <w:pPr>
              <w:rPr>
                <w:color w:val="000000"/>
                <w:sz w:val="20"/>
                <w:szCs w:val="20"/>
              </w:rPr>
            </w:pPr>
            <w:r>
              <w:rPr>
                <w:color w:val="000000"/>
                <w:sz w:val="20"/>
                <w:szCs w:val="20"/>
              </w:rPr>
              <w:t>15. Birmingham, AL</w:t>
            </w:r>
          </w:p>
        </w:tc>
        <w:tc>
          <w:tcPr>
            <w:tcW w:w="1240" w:type="dxa"/>
            <w:tcBorders>
              <w:top w:val="nil"/>
              <w:left w:val="nil"/>
              <w:bottom w:val="single" w:sz="4" w:space="0" w:color="D9D9D9"/>
              <w:right w:val="nil"/>
            </w:tcBorders>
            <w:shd w:val="clear" w:color="auto" w:fill="auto"/>
            <w:noWrap/>
            <w:vAlign w:val="center"/>
            <w:hideMark/>
          </w:tcPr>
          <w:p w14:paraId="19225F7E" w14:textId="77777777" w:rsidR="008071E5" w:rsidRDefault="008071E5">
            <w:pPr>
              <w:rPr>
                <w:color w:val="000000"/>
                <w:sz w:val="20"/>
                <w:szCs w:val="20"/>
              </w:rPr>
            </w:pPr>
            <w:r>
              <w:rPr>
                <w:color w:val="000000"/>
                <w:sz w:val="20"/>
                <w:szCs w:val="20"/>
              </w:rPr>
              <w:t>31.1</w:t>
            </w:r>
          </w:p>
        </w:tc>
        <w:tc>
          <w:tcPr>
            <w:tcW w:w="1240" w:type="dxa"/>
            <w:tcBorders>
              <w:top w:val="nil"/>
              <w:left w:val="nil"/>
              <w:bottom w:val="single" w:sz="4" w:space="0" w:color="D9D9D9"/>
              <w:right w:val="nil"/>
            </w:tcBorders>
            <w:shd w:val="clear" w:color="auto" w:fill="auto"/>
            <w:noWrap/>
            <w:vAlign w:val="center"/>
            <w:hideMark/>
          </w:tcPr>
          <w:p w14:paraId="56B62789"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2517868B" w14:textId="77777777" w:rsidR="008071E5" w:rsidRDefault="008071E5">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129138D2" w14:textId="77777777" w:rsidR="008071E5" w:rsidRDefault="008071E5">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683D9E36" w14:textId="77777777" w:rsidR="008071E5" w:rsidRDefault="008071E5">
            <w:pPr>
              <w:rPr>
                <w:color w:val="000000"/>
                <w:sz w:val="20"/>
                <w:szCs w:val="20"/>
              </w:rPr>
            </w:pPr>
            <w:r>
              <w:rPr>
                <w:color w:val="000000"/>
                <w:sz w:val="20"/>
                <w:szCs w:val="20"/>
              </w:rPr>
              <w:t>81.6</w:t>
            </w:r>
          </w:p>
        </w:tc>
        <w:tc>
          <w:tcPr>
            <w:tcW w:w="1620" w:type="dxa"/>
            <w:tcBorders>
              <w:top w:val="nil"/>
              <w:left w:val="nil"/>
              <w:bottom w:val="single" w:sz="4" w:space="0" w:color="D9D9D9"/>
              <w:right w:val="nil"/>
            </w:tcBorders>
            <w:shd w:val="clear" w:color="auto" w:fill="auto"/>
            <w:noWrap/>
            <w:vAlign w:val="center"/>
            <w:hideMark/>
          </w:tcPr>
          <w:p w14:paraId="1EEB7A3A" w14:textId="77777777" w:rsidR="008071E5" w:rsidRDefault="008071E5">
            <w:pPr>
              <w:rPr>
                <w:color w:val="000000"/>
                <w:sz w:val="20"/>
                <w:szCs w:val="20"/>
              </w:rPr>
            </w:pPr>
            <w:r>
              <w:rPr>
                <w:color w:val="000000"/>
                <w:sz w:val="20"/>
                <w:szCs w:val="20"/>
              </w:rPr>
              <w:t>248 (201, 310)</w:t>
            </w:r>
          </w:p>
        </w:tc>
        <w:tc>
          <w:tcPr>
            <w:tcW w:w="1620" w:type="dxa"/>
            <w:tcBorders>
              <w:top w:val="nil"/>
              <w:left w:val="nil"/>
              <w:bottom w:val="single" w:sz="4" w:space="0" w:color="D9D9D9"/>
              <w:right w:val="single" w:sz="4" w:space="0" w:color="000000"/>
            </w:tcBorders>
            <w:shd w:val="clear" w:color="auto" w:fill="auto"/>
            <w:noWrap/>
            <w:vAlign w:val="center"/>
            <w:hideMark/>
          </w:tcPr>
          <w:p w14:paraId="4ABCB92B" w14:textId="77777777" w:rsidR="008071E5" w:rsidRDefault="008071E5">
            <w:pPr>
              <w:rPr>
                <w:color w:val="000000"/>
                <w:sz w:val="20"/>
                <w:szCs w:val="20"/>
              </w:rPr>
            </w:pPr>
            <w:r>
              <w:rPr>
                <w:color w:val="000000"/>
                <w:sz w:val="20"/>
                <w:szCs w:val="20"/>
              </w:rPr>
              <w:t>0.50 (0.28, 0.74)</w:t>
            </w:r>
          </w:p>
        </w:tc>
      </w:tr>
      <w:tr w:rsidR="008071E5" w14:paraId="7876397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D9B6F8" w14:textId="77777777" w:rsidR="008071E5" w:rsidRDefault="008071E5">
            <w:pPr>
              <w:rPr>
                <w:color w:val="000000"/>
                <w:sz w:val="20"/>
                <w:szCs w:val="20"/>
              </w:rPr>
            </w:pPr>
            <w:r>
              <w:rPr>
                <w:color w:val="000000"/>
                <w:sz w:val="20"/>
                <w:szCs w:val="20"/>
              </w:rPr>
              <w:t>16. Austin, TX</w:t>
            </w:r>
          </w:p>
        </w:tc>
        <w:tc>
          <w:tcPr>
            <w:tcW w:w="1240" w:type="dxa"/>
            <w:tcBorders>
              <w:top w:val="nil"/>
              <w:left w:val="nil"/>
              <w:bottom w:val="single" w:sz="4" w:space="0" w:color="D9D9D9"/>
              <w:right w:val="nil"/>
            </w:tcBorders>
            <w:shd w:val="clear" w:color="auto" w:fill="auto"/>
            <w:noWrap/>
            <w:vAlign w:val="center"/>
            <w:hideMark/>
          </w:tcPr>
          <w:p w14:paraId="334D236F" w14:textId="77777777" w:rsidR="008071E5" w:rsidRDefault="008071E5">
            <w:pPr>
              <w:rPr>
                <w:color w:val="000000"/>
                <w:sz w:val="20"/>
                <w:szCs w:val="20"/>
              </w:rPr>
            </w:pPr>
            <w:r>
              <w:rPr>
                <w:color w:val="000000"/>
                <w:sz w:val="20"/>
                <w:szCs w:val="20"/>
              </w:rPr>
              <w:t>22.8</w:t>
            </w:r>
          </w:p>
        </w:tc>
        <w:tc>
          <w:tcPr>
            <w:tcW w:w="1240" w:type="dxa"/>
            <w:tcBorders>
              <w:top w:val="nil"/>
              <w:left w:val="nil"/>
              <w:bottom w:val="single" w:sz="4" w:space="0" w:color="D9D9D9"/>
              <w:right w:val="nil"/>
            </w:tcBorders>
            <w:shd w:val="clear" w:color="auto" w:fill="auto"/>
            <w:noWrap/>
            <w:vAlign w:val="center"/>
            <w:hideMark/>
          </w:tcPr>
          <w:p w14:paraId="31551CE9"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942EA57"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724E154" w14:textId="77777777" w:rsidR="008071E5" w:rsidRDefault="008071E5">
            <w:pPr>
              <w:rPr>
                <w:color w:val="000000"/>
                <w:sz w:val="20"/>
                <w:szCs w:val="20"/>
              </w:rPr>
            </w:pPr>
            <w:r>
              <w:rPr>
                <w:color w:val="000000"/>
                <w:sz w:val="20"/>
                <w:szCs w:val="20"/>
              </w:rPr>
              <w:t>4.1</w:t>
            </w:r>
          </w:p>
        </w:tc>
        <w:tc>
          <w:tcPr>
            <w:tcW w:w="1450" w:type="dxa"/>
            <w:tcBorders>
              <w:top w:val="nil"/>
              <w:left w:val="nil"/>
              <w:bottom w:val="single" w:sz="4" w:space="0" w:color="D9D9D9"/>
              <w:right w:val="single" w:sz="4" w:space="0" w:color="auto"/>
            </w:tcBorders>
            <w:shd w:val="clear" w:color="auto" w:fill="auto"/>
            <w:noWrap/>
            <w:vAlign w:val="center"/>
            <w:hideMark/>
          </w:tcPr>
          <w:p w14:paraId="2CE4FF33" w14:textId="77777777" w:rsidR="008071E5" w:rsidRDefault="008071E5">
            <w:pPr>
              <w:rPr>
                <w:color w:val="000000"/>
                <w:sz w:val="20"/>
                <w:szCs w:val="20"/>
              </w:rPr>
            </w:pPr>
            <w:r>
              <w:rPr>
                <w:color w:val="000000"/>
                <w:sz w:val="20"/>
                <w:szCs w:val="20"/>
              </w:rPr>
              <w:t>9.9</w:t>
            </w:r>
          </w:p>
        </w:tc>
        <w:tc>
          <w:tcPr>
            <w:tcW w:w="1620" w:type="dxa"/>
            <w:tcBorders>
              <w:top w:val="nil"/>
              <w:left w:val="nil"/>
              <w:bottom w:val="single" w:sz="4" w:space="0" w:color="D9D9D9"/>
              <w:right w:val="nil"/>
            </w:tcBorders>
            <w:shd w:val="clear" w:color="auto" w:fill="auto"/>
            <w:noWrap/>
            <w:vAlign w:val="center"/>
            <w:hideMark/>
          </w:tcPr>
          <w:p w14:paraId="681F1D65" w14:textId="77777777" w:rsidR="008071E5" w:rsidRDefault="008071E5">
            <w:pPr>
              <w:rPr>
                <w:color w:val="000000"/>
                <w:sz w:val="20"/>
                <w:szCs w:val="20"/>
              </w:rPr>
            </w:pPr>
            <w:r>
              <w:rPr>
                <w:color w:val="000000"/>
                <w:sz w:val="20"/>
                <w:szCs w:val="20"/>
              </w:rPr>
              <w:t>67 (58, 82)</w:t>
            </w:r>
          </w:p>
        </w:tc>
        <w:tc>
          <w:tcPr>
            <w:tcW w:w="1620" w:type="dxa"/>
            <w:tcBorders>
              <w:top w:val="nil"/>
              <w:left w:val="nil"/>
              <w:bottom w:val="single" w:sz="4" w:space="0" w:color="D9D9D9"/>
              <w:right w:val="single" w:sz="4" w:space="0" w:color="000000"/>
            </w:tcBorders>
            <w:shd w:val="clear" w:color="auto" w:fill="auto"/>
            <w:noWrap/>
            <w:vAlign w:val="center"/>
            <w:hideMark/>
          </w:tcPr>
          <w:p w14:paraId="0CB78BAE" w14:textId="77777777" w:rsidR="008071E5" w:rsidRDefault="008071E5">
            <w:pPr>
              <w:rPr>
                <w:color w:val="000000"/>
                <w:sz w:val="20"/>
                <w:szCs w:val="20"/>
              </w:rPr>
            </w:pPr>
            <w:r>
              <w:rPr>
                <w:color w:val="000000"/>
                <w:sz w:val="20"/>
                <w:szCs w:val="20"/>
              </w:rPr>
              <w:t>0.53 (0.32, 0.75)</w:t>
            </w:r>
          </w:p>
        </w:tc>
      </w:tr>
      <w:tr w:rsidR="008071E5" w14:paraId="32B7E85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A87B7B0" w14:textId="77777777" w:rsidR="008071E5" w:rsidRDefault="008071E5">
            <w:pPr>
              <w:rPr>
                <w:color w:val="000000"/>
                <w:sz w:val="20"/>
                <w:szCs w:val="20"/>
              </w:rPr>
            </w:pPr>
            <w:r>
              <w:rPr>
                <w:color w:val="000000"/>
                <w:sz w:val="20"/>
                <w:szCs w:val="20"/>
              </w:rPr>
              <w:t>17. Fort Wayne, IN</w:t>
            </w:r>
          </w:p>
        </w:tc>
        <w:tc>
          <w:tcPr>
            <w:tcW w:w="1240" w:type="dxa"/>
            <w:tcBorders>
              <w:top w:val="nil"/>
              <w:left w:val="nil"/>
              <w:bottom w:val="single" w:sz="4" w:space="0" w:color="D9D9D9"/>
              <w:right w:val="nil"/>
            </w:tcBorders>
            <w:shd w:val="clear" w:color="auto" w:fill="auto"/>
            <w:noWrap/>
            <w:vAlign w:val="center"/>
            <w:hideMark/>
          </w:tcPr>
          <w:p w14:paraId="739EC7F5" w14:textId="77777777" w:rsidR="008071E5" w:rsidRDefault="008071E5">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2D69E6DC"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2CA4C47"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5DD2F23"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01662869"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4728FDB0" w14:textId="77777777" w:rsidR="008071E5" w:rsidRDefault="008071E5">
            <w:pPr>
              <w:rPr>
                <w:color w:val="000000"/>
                <w:sz w:val="20"/>
                <w:szCs w:val="20"/>
              </w:rPr>
            </w:pPr>
            <w:r>
              <w:rPr>
                <w:color w:val="000000"/>
                <w:sz w:val="20"/>
                <w:szCs w:val="20"/>
              </w:rPr>
              <w:t>58 (45, 74)</w:t>
            </w:r>
          </w:p>
        </w:tc>
        <w:tc>
          <w:tcPr>
            <w:tcW w:w="1620" w:type="dxa"/>
            <w:tcBorders>
              <w:top w:val="nil"/>
              <w:left w:val="nil"/>
              <w:bottom w:val="single" w:sz="4" w:space="0" w:color="D9D9D9"/>
              <w:right w:val="single" w:sz="4" w:space="0" w:color="000000"/>
            </w:tcBorders>
            <w:shd w:val="clear" w:color="auto" w:fill="auto"/>
            <w:noWrap/>
            <w:vAlign w:val="center"/>
            <w:hideMark/>
          </w:tcPr>
          <w:p w14:paraId="0A9935F7" w14:textId="77777777" w:rsidR="008071E5" w:rsidRDefault="008071E5">
            <w:pPr>
              <w:rPr>
                <w:color w:val="000000"/>
                <w:sz w:val="20"/>
                <w:szCs w:val="20"/>
              </w:rPr>
            </w:pPr>
            <w:r>
              <w:rPr>
                <w:color w:val="000000"/>
                <w:sz w:val="20"/>
                <w:szCs w:val="20"/>
              </w:rPr>
              <w:t>0.31 (0.16, 0.50)</w:t>
            </w:r>
          </w:p>
        </w:tc>
      </w:tr>
      <w:tr w:rsidR="008071E5" w14:paraId="1A53A9C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4587658" w14:textId="77777777" w:rsidR="008071E5" w:rsidRDefault="008071E5">
            <w:pPr>
              <w:rPr>
                <w:color w:val="000000"/>
                <w:sz w:val="20"/>
                <w:szCs w:val="20"/>
              </w:rPr>
            </w:pPr>
            <w:r>
              <w:rPr>
                <w:color w:val="000000"/>
                <w:sz w:val="20"/>
                <w:szCs w:val="20"/>
              </w:rPr>
              <w:t>18. San Diego, CA</w:t>
            </w:r>
          </w:p>
        </w:tc>
        <w:tc>
          <w:tcPr>
            <w:tcW w:w="1240" w:type="dxa"/>
            <w:tcBorders>
              <w:top w:val="nil"/>
              <w:left w:val="nil"/>
              <w:bottom w:val="single" w:sz="4" w:space="0" w:color="D9D9D9"/>
              <w:right w:val="nil"/>
            </w:tcBorders>
            <w:shd w:val="clear" w:color="auto" w:fill="auto"/>
            <w:noWrap/>
            <w:vAlign w:val="center"/>
            <w:hideMark/>
          </w:tcPr>
          <w:p w14:paraId="60C0DEAA" w14:textId="77777777" w:rsidR="008071E5" w:rsidRDefault="008071E5">
            <w:pPr>
              <w:rPr>
                <w:color w:val="000000"/>
                <w:sz w:val="20"/>
                <w:szCs w:val="20"/>
              </w:rPr>
            </w:pPr>
            <w:r>
              <w:rPr>
                <w:color w:val="000000"/>
                <w:sz w:val="20"/>
                <w:szCs w:val="20"/>
              </w:rPr>
              <w:t>21.1</w:t>
            </w:r>
          </w:p>
        </w:tc>
        <w:tc>
          <w:tcPr>
            <w:tcW w:w="1240" w:type="dxa"/>
            <w:tcBorders>
              <w:top w:val="nil"/>
              <w:left w:val="nil"/>
              <w:bottom w:val="single" w:sz="4" w:space="0" w:color="D9D9D9"/>
              <w:right w:val="nil"/>
            </w:tcBorders>
            <w:shd w:val="clear" w:color="auto" w:fill="auto"/>
            <w:noWrap/>
            <w:vAlign w:val="center"/>
            <w:hideMark/>
          </w:tcPr>
          <w:p w14:paraId="622B11A6"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2950EABE"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nil"/>
            </w:tcBorders>
            <w:shd w:val="clear" w:color="auto" w:fill="auto"/>
            <w:noWrap/>
            <w:vAlign w:val="center"/>
            <w:hideMark/>
          </w:tcPr>
          <w:p w14:paraId="204A41E8" w14:textId="77777777" w:rsidR="008071E5" w:rsidRDefault="008071E5">
            <w:pPr>
              <w:rPr>
                <w:color w:val="000000"/>
                <w:sz w:val="20"/>
                <w:szCs w:val="20"/>
              </w:rPr>
            </w:pPr>
            <w:r>
              <w:rPr>
                <w:color w:val="000000"/>
                <w:sz w:val="20"/>
                <w:szCs w:val="20"/>
              </w:rPr>
              <w:t>2.8</w:t>
            </w:r>
          </w:p>
        </w:tc>
        <w:tc>
          <w:tcPr>
            <w:tcW w:w="1450" w:type="dxa"/>
            <w:tcBorders>
              <w:top w:val="nil"/>
              <w:left w:val="nil"/>
              <w:bottom w:val="single" w:sz="4" w:space="0" w:color="D9D9D9"/>
              <w:right w:val="single" w:sz="4" w:space="0" w:color="auto"/>
            </w:tcBorders>
            <w:shd w:val="clear" w:color="auto" w:fill="auto"/>
            <w:noWrap/>
            <w:vAlign w:val="center"/>
            <w:hideMark/>
          </w:tcPr>
          <w:p w14:paraId="5BCF34AD" w14:textId="77777777" w:rsidR="008071E5" w:rsidRDefault="008071E5">
            <w:pPr>
              <w:rPr>
                <w:color w:val="000000"/>
                <w:sz w:val="20"/>
                <w:szCs w:val="20"/>
              </w:rPr>
            </w:pPr>
            <w:r>
              <w:rPr>
                <w:color w:val="000000"/>
                <w:sz w:val="20"/>
                <w:szCs w:val="20"/>
              </w:rPr>
              <w:t>5.8</w:t>
            </w:r>
          </w:p>
        </w:tc>
        <w:tc>
          <w:tcPr>
            <w:tcW w:w="1620" w:type="dxa"/>
            <w:tcBorders>
              <w:top w:val="nil"/>
              <w:left w:val="nil"/>
              <w:bottom w:val="single" w:sz="4" w:space="0" w:color="D9D9D9"/>
              <w:right w:val="nil"/>
            </w:tcBorders>
            <w:shd w:val="clear" w:color="auto" w:fill="auto"/>
            <w:noWrap/>
            <w:vAlign w:val="center"/>
            <w:hideMark/>
          </w:tcPr>
          <w:p w14:paraId="3724B10E" w14:textId="77777777" w:rsidR="008071E5" w:rsidRDefault="008071E5">
            <w:pPr>
              <w:rPr>
                <w:color w:val="000000"/>
                <w:sz w:val="20"/>
                <w:szCs w:val="20"/>
              </w:rPr>
            </w:pPr>
            <w:r>
              <w:rPr>
                <w:color w:val="000000"/>
                <w:sz w:val="20"/>
                <w:szCs w:val="20"/>
              </w:rPr>
              <w:t>46 (43, 48)</w:t>
            </w:r>
          </w:p>
        </w:tc>
        <w:tc>
          <w:tcPr>
            <w:tcW w:w="1620" w:type="dxa"/>
            <w:tcBorders>
              <w:top w:val="nil"/>
              <w:left w:val="nil"/>
              <w:bottom w:val="single" w:sz="4" w:space="0" w:color="D9D9D9"/>
              <w:right w:val="single" w:sz="4" w:space="0" w:color="000000"/>
            </w:tcBorders>
            <w:shd w:val="clear" w:color="auto" w:fill="auto"/>
            <w:noWrap/>
            <w:vAlign w:val="center"/>
            <w:hideMark/>
          </w:tcPr>
          <w:p w14:paraId="15A9489F" w14:textId="77777777" w:rsidR="008071E5" w:rsidRDefault="008071E5">
            <w:pPr>
              <w:rPr>
                <w:color w:val="000000"/>
                <w:sz w:val="20"/>
                <w:szCs w:val="20"/>
              </w:rPr>
            </w:pPr>
            <w:r>
              <w:rPr>
                <w:color w:val="000000"/>
                <w:sz w:val="20"/>
                <w:szCs w:val="20"/>
              </w:rPr>
              <w:t>0.73 (0.56, 0.88)</w:t>
            </w:r>
          </w:p>
        </w:tc>
      </w:tr>
      <w:tr w:rsidR="008071E5" w14:paraId="09B8CEC2"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A4B247" w14:textId="77777777" w:rsidR="008071E5" w:rsidRDefault="008071E5">
            <w:pPr>
              <w:rPr>
                <w:color w:val="000000"/>
                <w:sz w:val="20"/>
                <w:szCs w:val="20"/>
              </w:rPr>
            </w:pPr>
            <w:r>
              <w:rPr>
                <w:color w:val="000000"/>
                <w:sz w:val="20"/>
                <w:szCs w:val="20"/>
              </w:rPr>
              <w:t>19. Davenport, IA-IL</w:t>
            </w:r>
          </w:p>
        </w:tc>
        <w:tc>
          <w:tcPr>
            <w:tcW w:w="1240" w:type="dxa"/>
            <w:tcBorders>
              <w:top w:val="nil"/>
              <w:left w:val="nil"/>
              <w:bottom w:val="single" w:sz="4" w:space="0" w:color="D9D9D9"/>
              <w:right w:val="nil"/>
            </w:tcBorders>
            <w:shd w:val="clear" w:color="auto" w:fill="auto"/>
            <w:noWrap/>
            <w:vAlign w:val="center"/>
            <w:hideMark/>
          </w:tcPr>
          <w:p w14:paraId="4757FAC0" w14:textId="77777777" w:rsidR="008071E5" w:rsidRDefault="008071E5">
            <w:pPr>
              <w:rPr>
                <w:color w:val="000000"/>
                <w:sz w:val="20"/>
                <w:szCs w:val="20"/>
              </w:rPr>
            </w:pPr>
            <w:r>
              <w:rPr>
                <w:color w:val="000000"/>
                <w:sz w:val="20"/>
                <w:szCs w:val="20"/>
              </w:rPr>
              <w:t>11.7</w:t>
            </w:r>
          </w:p>
        </w:tc>
        <w:tc>
          <w:tcPr>
            <w:tcW w:w="1240" w:type="dxa"/>
            <w:tcBorders>
              <w:top w:val="nil"/>
              <w:left w:val="nil"/>
              <w:bottom w:val="single" w:sz="4" w:space="0" w:color="D9D9D9"/>
              <w:right w:val="nil"/>
            </w:tcBorders>
            <w:shd w:val="clear" w:color="auto" w:fill="auto"/>
            <w:noWrap/>
            <w:vAlign w:val="center"/>
            <w:hideMark/>
          </w:tcPr>
          <w:p w14:paraId="153B70F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46A809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4D2E84F" w14:textId="77777777" w:rsidR="008071E5" w:rsidRDefault="008071E5">
            <w:pPr>
              <w:rPr>
                <w:color w:val="000000"/>
                <w:sz w:val="20"/>
                <w:szCs w:val="20"/>
              </w:rPr>
            </w:pPr>
            <w:r>
              <w:rPr>
                <w:color w:val="000000"/>
                <w:sz w:val="20"/>
                <w:szCs w:val="20"/>
              </w:rPr>
              <w:t>0.7</w:t>
            </w:r>
          </w:p>
        </w:tc>
        <w:tc>
          <w:tcPr>
            <w:tcW w:w="1450" w:type="dxa"/>
            <w:tcBorders>
              <w:top w:val="nil"/>
              <w:left w:val="nil"/>
              <w:bottom w:val="single" w:sz="4" w:space="0" w:color="D9D9D9"/>
              <w:right w:val="single" w:sz="4" w:space="0" w:color="auto"/>
            </w:tcBorders>
            <w:shd w:val="clear" w:color="auto" w:fill="auto"/>
            <w:noWrap/>
            <w:vAlign w:val="center"/>
            <w:hideMark/>
          </w:tcPr>
          <w:p w14:paraId="4A26E9ED" w14:textId="77777777" w:rsidR="008071E5" w:rsidRDefault="008071E5">
            <w:pPr>
              <w:rPr>
                <w:color w:val="000000"/>
                <w:sz w:val="20"/>
                <w:szCs w:val="20"/>
              </w:rPr>
            </w:pPr>
            <w:r>
              <w:rPr>
                <w:color w:val="000000"/>
                <w:sz w:val="20"/>
                <w:szCs w:val="20"/>
              </w:rPr>
              <w:t>8.5</w:t>
            </w:r>
          </w:p>
        </w:tc>
        <w:tc>
          <w:tcPr>
            <w:tcW w:w="1620" w:type="dxa"/>
            <w:tcBorders>
              <w:top w:val="nil"/>
              <w:left w:val="nil"/>
              <w:bottom w:val="single" w:sz="4" w:space="0" w:color="D9D9D9"/>
              <w:right w:val="nil"/>
            </w:tcBorders>
            <w:shd w:val="clear" w:color="auto" w:fill="auto"/>
            <w:noWrap/>
            <w:vAlign w:val="center"/>
            <w:hideMark/>
          </w:tcPr>
          <w:p w14:paraId="51E91106" w14:textId="77777777" w:rsidR="008071E5" w:rsidRDefault="008071E5">
            <w:pPr>
              <w:rPr>
                <w:color w:val="000000"/>
                <w:sz w:val="20"/>
                <w:szCs w:val="20"/>
              </w:rPr>
            </w:pPr>
            <w:r>
              <w:rPr>
                <w:color w:val="000000"/>
                <w:sz w:val="20"/>
                <w:szCs w:val="20"/>
              </w:rPr>
              <w:t>57 (48, 72)</w:t>
            </w:r>
          </w:p>
        </w:tc>
        <w:tc>
          <w:tcPr>
            <w:tcW w:w="1620" w:type="dxa"/>
            <w:tcBorders>
              <w:top w:val="nil"/>
              <w:left w:val="nil"/>
              <w:bottom w:val="single" w:sz="4" w:space="0" w:color="D9D9D9"/>
              <w:right w:val="single" w:sz="4" w:space="0" w:color="000000"/>
            </w:tcBorders>
            <w:shd w:val="clear" w:color="auto" w:fill="auto"/>
            <w:noWrap/>
            <w:vAlign w:val="center"/>
            <w:hideMark/>
          </w:tcPr>
          <w:p w14:paraId="753EEA8B" w14:textId="77777777" w:rsidR="008071E5" w:rsidRDefault="008071E5">
            <w:pPr>
              <w:rPr>
                <w:color w:val="000000"/>
                <w:sz w:val="20"/>
                <w:szCs w:val="20"/>
              </w:rPr>
            </w:pPr>
            <w:r>
              <w:rPr>
                <w:color w:val="000000"/>
                <w:sz w:val="20"/>
                <w:szCs w:val="20"/>
              </w:rPr>
              <w:t>0.23 (0.11, 0.37)</w:t>
            </w:r>
          </w:p>
        </w:tc>
      </w:tr>
      <w:tr w:rsidR="008071E5" w14:paraId="4F8AF06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1E0B07C" w14:textId="77777777" w:rsidR="008071E5" w:rsidRDefault="008071E5">
            <w:pPr>
              <w:rPr>
                <w:color w:val="000000"/>
                <w:sz w:val="20"/>
                <w:szCs w:val="20"/>
              </w:rPr>
            </w:pPr>
            <w:r>
              <w:rPr>
                <w:color w:val="000000"/>
                <w:sz w:val="20"/>
                <w:szCs w:val="20"/>
              </w:rPr>
              <w:t>20. Rockford, IL</w:t>
            </w:r>
          </w:p>
        </w:tc>
        <w:tc>
          <w:tcPr>
            <w:tcW w:w="1240" w:type="dxa"/>
            <w:tcBorders>
              <w:top w:val="nil"/>
              <w:left w:val="nil"/>
              <w:bottom w:val="single" w:sz="4" w:space="0" w:color="D9D9D9"/>
              <w:right w:val="nil"/>
            </w:tcBorders>
            <w:shd w:val="clear" w:color="auto" w:fill="auto"/>
            <w:noWrap/>
            <w:vAlign w:val="center"/>
            <w:hideMark/>
          </w:tcPr>
          <w:p w14:paraId="73DF4DE0" w14:textId="77777777" w:rsidR="008071E5" w:rsidRDefault="008071E5">
            <w:pPr>
              <w:rPr>
                <w:color w:val="000000"/>
                <w:sz w:val="20"/>
                <w:szCs w:val="20"/>
              </w:rPr>
            </w:pPr>
            <w:r>
              <w:rPr>
                <w:color w:val="000000"/>
                <w:sz w:val="20"/>
                <w:szCs w:val="20"/>
              </w:rPr>
              <w:t>20.9</w:t>
            </w:r>
          </w:p>
        </w:tc>
        <w:tc>
          <w:tcPr>
            <w:tcW w:w="1240" w:type="dxa"/>
            <w:tcBorders>
              <w:top w:val="nil"/>
              <w:left w:val="nil"/>
              <w:bottom w:val="single" w:sz="4" w:space="0" w:color="D9D9D9"/>
              <w:right w:val="nil"/>
            </w:tcBorders>
            <w:shd w:val="clear" w:color="auto" w:fill="auto"/>
            <w:noWrap/>
            <w:vAlign w:val="center"/>
            <w:hideMark/>
          </w:tcPr>
          <w:p w14:paraId="58BB797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B30BF0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081C2FE1"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3C658C27" w14:textId="77777777" w:rsidR="008071E5" w:rsidRDefault="008071E5">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1EBE7D9A" w14:textId="77777777" w:rsidR="008071E5" w:rsidRDefault="008071E5">
            <w:pPr>
              <w:rPr>
                <w:color w:val="000000"/>
                <w:sz w:val="20"/>
                <w:szCs w:val="20"/>
              </w:rPr>
            </w:pPr>
            <w:r>
              <w:rPr>
                <w:color w:val="000000"/>
                <w:sz w:val="20"/>
                <w:szCs w:val="20"/>
              </w:rPr>
              <w:t>49 (34, 54)</w:t>
            </w:r>
          </w:p>
        </w:tc>
        <w:tc>
          <w:tcPr>
            <w:tcW w:w="1620" w:type="dxa"/>
            <w:tcBorders>
              <w:top w:val="nil"/>
              <w:left w:val="nil"/>
              <w:bottom w:val="single" w:sz="4" w:space="0" w:color="D9D9D9"/>
              <w:right w:val="single" w:sz="4" w:space="0" w:color="000000"/>
            </w:tcBorders>
            <w:shd w:val="clear" w:color="auto" w:fill="auto"/>
            <w:noWrap/>
            <w:vAlign w:val="center"/>
            <w:hideMark/>
          </w:tcPr>
          <w:p w14:paraId="0CE530B9" w14:textId="77777777" w:rsidR="008071E5" w:rsidRDefault="008071E5">
            <w:pPr>
              <w:rPr>
                <w:color w:val="000000"/>
                <w:sz w:val="20"/>
                <w:szCs w:val="20"/>
              </w:rPr>
            </w:pPr>
            <w:r>
              <w:rPr>
                <w:color w:val="000000"/>
                <w:sz w:val="20"/>
                <w:szCs w:val="20"/>
              </w:rPr>
              <w:t>0.33 (0.13, 0.58)</w:t>
            </w:r>
          </w:p>
        </w:tc>
      </w:tr>
      <w:tr w:rsidR="008071E5" w14:paraId="44880F2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034F53C" w14:textId="77777777" w:rsidR="008071E5" w:rsidRDefault="008071E5">
            <w:pPr>
              <w:rPr>
                <w:color w:val="000000"/>
                <w:sz w:val="20"/>
                <w:szCs w:val="20"/>
              </w:rPr>
            </w:pPr>
            <w:r>
              <w:rPr>
                <w:color w:val="000000"/>
                <w:sz w:val="20"/>
                <w:szCs w:val="20"/>
              </w:rPr>
              <w:t>21. Corpus Christi, TX</w:t>
            </w:r>
          </w:p>
        </w:tc>
        <w:tc>
          <w:tcPr>
            <w:tcW w:w="1240" w:type="dxa"/>
            <w:tcBorders>
              <w:top w:val="nil"/>
              <w:left w:val="nil"/>
              <w:bottom w:val="single" w:sz="4" w:space="0" w:color="D9D9D9"/>
              <w:right w:val="nil"/>
            </w:tcBorders>
            <w:shd w:val="clear" w:color="auto" w:fill="auto"/>
            <w:noWrap/>
            <w:vAlign w:val="center"/>
            <w:hideMark/>
          </w:tcPr>
          <w:p w14:paraId="2AB0CE86" w14:textId="77777777" w:rsidR="008071E5" w:rsidRDefault="008071E5">
            <w:pPr>
              <w:rPr>
                <w:color w:val="000000"/>
                <w:sz w:val="20"/>
                <w:szCs w:val="20"/>
              </w:rPr>
            </w:pPr>
            <w:r>
              <w:rPr>
                <w:color w:val="000000"/>
                <w:sz w:val="20"/>
                <w:szCs w:val="20"/>
              </w:rPr>
              <w:t>16.6</w:t>
            </w:r>
          </w:p>
        </w:tc>
        <w:tc>
          <w:tcPr>
            <w:tcW w:w="1240" w:type="dxa"/>
            <w:tcBorders>
              <w:top w:val="nil"/>
              <w:left w:val="nil"/>
              <w:bottom w:val="single" w:sz="4" w:space="0" w:color="D9D9D9"/>
              <w:right w:val="nil"/>
            </w:tcBorders>
            <w:shd w:val="clear" w:color="auto" w:fill="auto"/>
            <w:noWrap/>
            <w:vAlign w:val="center"/>
            <w:hideMark/>
          </w:tcPr>
          <w:p w14:paraId="5BEFA858"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41A249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9FB8369" w14:textId="77777777" w:rsidR="008071E5" w:rsidRDefault="008071E5">
            <w:pPr>
              <w:rPr>
                <w:color w:val="000000"/>
                <w:sz w:val="20"/>
                <w:szCs w:val="20"/>
              </w:rPr>
            </w:pPr>
            <w:r>
              <w:rPr>
                <w:color w:val="000000"/>
                <w:sz w:val="20"/>
                <w:szCs w:val="20"/>
              </w:rPr>
              <w:t>1.2</w:t>
            </w:r>
          </w:p>
        </w:tc>
        <w:tc>
          <w:tcPr>
            <w:tcW w:w="1450" w:type="dxa"/>
            <w:tcBorders>
              <w:top w:val="nil"/>
              <w:left w:val="nil"/>
              <w:bottom w:val="single" w:sz="4" w:space="0" w:color="D9D9D9"/>
              <w:right w:val="single" w:sz="4" w:space="0" w:color="auto"/>
            </w:tcBorders>
            <w:shd w:val="clear" w:color="auto" w:fill="auto"/>
            <w:noWrap/>
            <w:vAlign w:val="center"/>
            <w:hideMark/>
          </w:tcPr>
          <w:p w14:paraId="50ED2DF5" w14:textId="77777777" w:rsidR="008071E5" w:rsidRDefault="008071E5">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3608EF8A" w14:textId="77777777" w:rsidR="008071E5" w:rsidRDefault="008071E5">
            <w:pPr>
              <w:rPr>
                <w:color w:val="000000"/>
                <w:sz w:val="20"/>
                <w:szCs w:val="20"/>
              </w:rPr>
            </w:pPr>
            <w:r>
              <w:rPr>
                <w:color w:val="000000"/>
                <w:sz w:val="20"/>
                <w:szCs w:val="20"/>
              </w:rPr>
              <w:t>79 (60, 117)</w:t>
            </w:r>
          </w:p>
        </w:tc>
        <w:tc>
          <w:tcPr>
            <w:tcW w:w="1620" w:type="dxa"/>
            <w:tcBorders>
              <w:top w:val="nil"/>
              <w:left w:val="nil"/>
              <w:bottom w:val="single" w:sz="4" w:space="0" w:color="D9D9D9"/>
              <w:right w:val="single" w:sz="4" w:space="0" w:color="000000"/>
            </w:tcBorders>
            <w:shd w:val="clear" w:color="auto" w:fill="auto"/>
            <w:noWrap/>
            <w:vAlign w:val="center"/>
            <w:hideMark/>
          </w:tcPr>
          <w:p w14:paraId="0FDA4B51" w14:textId="77777777" w:rsidR="008071E5" w:rsidRDefault="008071E5">
            <w:pPr>
              <w:rPr>
                <w:color w:val="000000"/>
                <w:sz w:val="20"/>
                <w:szCs w:val="20"/>
              </w:rPr>
            </w:pPr>
            <w:r>
              <w:rPr>
                <w:color w:val="000000"/>
                <w:sz w:val="20"/>
                <w:szCs w:val="20"/>
              </w:rPr>
              <w:t>0.21 (0.10, 0.34)</w:t>
            </w:r>
          </w:p>
        </w:tc>
      </w:tr>
      <w:tr w:rsidR="008071E5" w14:paraId="23794BA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BA5C3B" w14:textId="77777777" w:rsidR="008071E5" w:rsidRDefault="008071E5">
            <w:pPr>
              <w:rPr>
                <w:color w:val="000000"/>
                <w:sz w:val="20"/>
                <w:szCs w:val="20"/>
              </w:rPr>
            </w:pPr>
            <w:r>
              <w:rPr>
                <w:color w:val="000000"/>
                <w:sz w:val="20"/>
                <w:szCs w:val="20"/>
              </w:rPr>
              <w:t>22. Peoria, IL</w:t>
            </w:r>
          </w:p>
        </w:tc>
        <w:tc>
          <w:tcPr>
            <w:tcW w:w="1240" w:type="dxa"/>
            <w:tcBorders>
              <w:top w:val="nil"/>
              <w:left w:val="nil"/>
              <w:bottom w:val="single" w:sz="4" w:space="0" w:color="D9D9D9"/>
              <w:right w:val="nil"/>
            </w:tcBorders>
            <w:shd w:val="clear" w:color="auto" w:fill="auto"/>
            <w:noWrap/>
            <w:vAlign w:val="center"/>
            <w:hideMark/>
          </w:tcPr>
          <w:p w14:paraId="32711016" w14:textId="77777777" w:rsidR="008071E5" w:rsidRDefault="008071E5">
            <w:pPr>
              <w:rPr>
                <w:color w:val="000000"/>
                <w:sz w:val="20"/>
                <w:szCs w:val="20"/>
              </w:rPr>
            </w:pPr>
            <w:r>
              <w:rPr>
                <w:color w:val="000000"/>
                <w:sz w:val="20"/>
                <w:szCs w:val="20"/>
              </w:rPr>
              <w:t>14.8</w:t>
            </w:r>
          </w:p>
        </w:tc>
        <w:tc>
          <w:tcPr>
            <w:tcW w:w="1240" w:type="dxa"/>
            <w:tcBorders>
              <w:top w:val="nil"/>
              <w:left w:val="nil"/>
              <w:bottom w:val="single" w:sz="4" w:space="0" w:color="D9D9D9"/>
              <w:right w:val="nil"/>
            </w:tcBorders>
            <w:shd w:val="clear" w:color="auto" w:fill="auto"/>
            <w:noWrap/>
            <w:vAlign w:val="center"/>
            <w:hideMark/>
          </w:tcPr>
          <w:p w14:paraId="3682EEDD"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8126A14"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57C5A48" w14:textId="77777777" w:rsidR="008071E5" w:rsidRDefault="008071E5">
            <w:pPr>
              <w:rPr>
                <w:color w:val="000000"/>
                <w:sz w:val="20"/>
                <w:szCs w:val="20"/>
              </w:rPr>
            </w:pPr>
            <w:r>
              <w:rPr>
                <w:color w:val="000000"/>
                <w:sz w:val="20"/>
                <w:szCs w:val="20"/>
              </w:rPr>
              <w:t>0.5</w:t>
            </w:r>
          </w:p>
        </w:tc>
        <w:tc>
          <w:tcPr>
            <w:tcW w:w="1450" w:type="dxa"/>
            <w:tcBorders>
              <w:top w:val="nil"/>
              <w:left w:val="nil"/>
              <w:bottom w:val="single" w:sz="4" w:space="0" w:color="D9D9D9"/>
              <w:right w:val="single" w:sz="4" w:space="0" w:color="auto"/>
            </w:tcBorders>
            <w:shd w:val="clear" w:color="auto" w:fill="auto"/>
            <w:noWrap/>
            <w:vAlign w:val="center"/>
            <w:hideMark/>
          </w:tcPr>
          <w:p w14:paraId="1EA04DE8" w14:textId="77777777" w:rsidR="008071E5" w:rsidRDefault="008071E5">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06D97748" w14:textId="77777777" w:rsidR="008071E5" w:rsidRDefault="008071E5">
            <w:pPr>
              <w:rPr>
                <w:color w:val="000000"/>
                <w:sz w:val="20"/>
                <w:szCs w:val="20"/>
              </w:rPr>
            </w:pPr>
            <w:r>
              <w:rPr>
                <w:color w:val="000000"/>
                <w:sz w:val="20"/>
                <w:szCs w:val="20"/>
              </w:rPr>
              <w:t>49 (43, 55)</w:t>
            </w:r>
          </w:p>
        </w:tc>
        <w:tc>
          <w:tcPr>
            <w:tcW w:w="1620" w:type="dxa"/>
            <w:tcBorders>
              <w:top w:val="nil"/>
              <w:left w:val="nil"/>
              <w:bottom w:val="single" w:sz="4" w:space="0" w:color="D9D9D9"/>
              <w:right w:val="single" w:sz="4" w:space="0" w:color="000000"/>
            </w:tcBorders>
            <w:shd w:val="clear" w:color="auto" w:fill="auto"/>
            <w:noWrap/>
            <w:vAlign w:val="center"/>
            <w:hideMark/>
          </w:tcPr>
          <w:p w14:paraId="5FC1A8E5" w14:textId="77777777" w:rsidR="008071E5" w:rsidRDefault="008071E5">
            <w:pPr>
              <w:rPr>
                <w:color w:val="000000"/>
                <w:sz w:val="20"/>
                <w:szCs w:val="20"/>
              </w:rPr>
            </w:pPr>
            <w:r>
              <w:rPr>
                <w:color w:val="000000"/>
                <w:sz w:val="20"/>
                <w:szCs w:val="20"/>
              </w:rPr>
              <w:t>0.22 (0.10, 0.33)</w:t>
            </w:r>
          </w:p>
        </w:tc>
      </w:tr>
      <w:tr w:rsidR="008071E5" w14:paraId="4194487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F594107" w14:textId="77777777" w:rsidR="008071E5" w:rsidRDefault="008071E5">
            <w:pPr>
              <w:rPr>
                <w:color w:val="000000"/>
                <w:sz w:val="20"/>
                <w:szCs w:val="20"/>
              </w:rPr>
            </w:pPr>
            <w:r>
              <w:rPr>
                <w:color w:val="000000"/>
                <w:sz w:val="20"/>
                <w:szCs w:val="20"/>
              </w:rPr>
              <w:t>23. San Francisco-Oakland, CA</w:t>
            </w:r>
          </w:p>
        </w:tc>
        <w:tc>
          <w:tcPr>
            <w:tcW w:w="1240" w:type="dxa"/>
            <w:tcBorders>
              <w:top w:val="nil"/>
              <w:left w:val="nil"/>
              <w:bottom w:val="single" w:sz="4" w:space="0" w:color="D9D9D9"/>
              <w:right w:val="nil"/>
            </w:tcBorders>
            <w:shd w:val="clear" w:color="auto" w:fill="auto"/>
            <w:noWrap/>
            <w:vAlign w:val="center"/>
            <w:hideMark/>
          </w:tcPr>
          <w:p w14:paraId="1E209C30" w14:textId="77777777" w:rsidR="008071E5" w:rsidRDefault="008071E5">
            <w:pPr>
              <w:rPr>
                <w:color w:val="000000"/>
                <w:sz w:val="20"/>
                <w:szCs w:val="20"/>
              </w:rPr>
            </w:pPr>
            <w:r>
              <w:rPr>
                <w:color w:val="000000"/>
                <w:sz w:val="20"/>
                <w:szCs w:val="20"/>
              </w:rPr>
              <w:t>24.2</w:t>
            </w:r>
          </w:p>
        </w:tc>
        <w:tc>
          <w:tcPr>
            <w:tcW w:w="1240" w:type="dxa"/>
            <w:tcBorders>
              <w:top w:val="nil"/>
              <w:left w:val="nil"/>
              <w:bottom w:val="single" w:sz="4" w:space="0" w:color="D9D9D9"/>
              <w:right w:val="nil"/>
            </w:tcBorders>
            <w:shd w:val="clear" w:color="auto" w:fill="auto"/>
            <w:noWrap/>
            <w:vAlign w:val="center"/>
            <w:hideMark/>
          </w:tcPr>
          <w:p w14:paraId="64148D9D" w14:textId="77777777" w:rsidR="008071E5" w:rsidRDefault="008071E5">
            <w:pPr>
              <w:rPr>
                <w:color w:val="000000"/>
                <w:sz w:val="20"/>
                <w:szCs w:val="20"/>
              </w:rPr>
            </w:pPr>
            <w:r>
              <w:rPr>
                <w:color w:val="000000"/>
                <w:sz w:val="20"/>
                <w:szCs w:val="20"/>
              </w:rPr>
              <w:t>13.2</w:t>
            </w:r>
          </w:p>
        </w:tc>
        <w:tc>
          <w:tcPr>
            <w:tcW w:w="1240" w:type="dxa"/>
            <w:tcBorders>
              <w:top w:val="nil"/>
              <w:left w:val="nil"/>
              <w:bottom w:val="single" w:sz="4" w:space="0" w:color="D9D9D9"/>
              <w:right w:val="nil"/>
            </w:tcBorders>
            <w:shd w:val="clear" w:color="auto" w:fill="auto"/>
            <w:noWrap/>
            <w:vAlign w:val="center"/>
            <w:hideMark/>
          </w:tcPr>
          <w:p w14:paraId="0389B860" w14:textId="77777777" w:rsidR="008071E5" w:rsidRDefault="008071E5">
            <w:pPr>
              <w:rPr>
                <w:color w:val="000000"/>
                <w:sz w:val="20"/>
                <w:szCs w:val="20"/>
              </w:rPr>
            </w:pPr>
            <w:r>
              <w:rPr>
                <w:color w:val="000000"/>
                <w:sz w:val="20"/>
                <w:szCs w:val="20"/>
              </w:rPr>
              <w:t>4.9</w:t>
            </w:r>
          </w:p>
        </w:tc>
        <w:tc>
          <w:tcPr>
            <w:tcW w:w="1240" w:type="dxa"/>
            <w:tcBorders>
              <w:top w:val="nil"/>
              <w:left w:val="nil"/>
              <w:bottom w:val="single" w:sz="4" w:space="0" w:color="D9D9D9"/>
              <w:right w:val="nil"/>
            </w:tcBorders>
            <w:shd w:val="clear" w:color="auto" w:fill="auto"/>
            <w:noWrap/>
            <w:vAlign w:val="center"/>
            <w:hideMark/>
          </w:tcPr>
          <w:p w14:paraId="5572E369" w14:textId="77777777" w:rsidR="008071E5" w:rsidRDefault="008071E5">
            <w:pPr>
              <w:rPr>
                <w:color w:val="000000"/>
                <w:sz w:val="20"/>
                <w:szCs w:val="20"/>
              </w:rPr>
            </w:pPr>
            <w:r>
              <w:rPr>
                <w:color w:val="000000"/>
                <w:sz w:val="20"/>
                <w:szCs w:val="20"/>
              </w:rPr>
              <w:t>3.3</w:t>
            </w:r>
          </w:p>
        </w:tc>
        <w:tc>
          <w:tcPr>
            <w:tcW w:w="1450" w:type="dxa"/>
            <w:tcBorders>
              <w:top w:val="nil"/>
              <w:left w:val="nil"/>
              <w:bottom w:val="single" w:sz="4" w:space="0" w:color="D9D9D9"/>
              <w:right w:val="single" w:sz="4" w:space="0" w:color="auto"/>
            </w:tcBorders>
            <w:shd w:val="clear" w:color="auto" w:fill="auto"/>
            <w:noWrap/>
            <w:vAlign w:val="center"/>
            <w:hideMark/>
          </w:tcPr>
          <w:p w14:paraId="338B1740" w14:textId="77777777" w:rsidR="008071E5" w:rsidRDefault="008071E5">
            <w:pPr>
              <w:rPr>
                <w:color w:val="000000"/>
                <w:sz w:val="20"/>
                <w:szCs w:val="20"/>
              </w:rPr>
            </w:pPr>
            <w:r>
              <w:rPr>
                <w:color w:val="000000"/>
                <w:sz w:val="20"/>
                <w:szCs w:val="20"/>
              </w:rPr>
              <w:t>14.2</w:t>
            </w:r>
          </w:p>
        </w:tc>
        <w:tc>
          <w:tcPr>
            <w:tcW w:w="1620" w:type="dxa"/>
            <w:tcBorders>
              <w:top w:val="nil"/>
              <w:left w:val="nil"/>
              <w:bottom w:val="single" w:sz="4" w:space="0" w:color="D9D9D9"/>
              <w:right w:val="nil"/>
            </w:tcBorders>
            <w:shd w:val="clear" w:color="auto" w:fill="auto"/>
            <w:noWrap/>
            <w:vAlign w:val="center"/>
            <w:hideMark/>
          </w:tcPr>
          <w:p w14:paraId="7A07BF7F" w14:textId="77777777" w:rsidR="008071E5" w:rsidRDefault="008071E5">
            <w:pPr>
              <w:rPr>
                <w:color w:val="000000"/>
                <w:sz w:val="20"/>
                <w:szCs w:val="20"/>
              </w:rPr>
            </w:pPr>
            <w:r>
              <w:rPr>
                <w:color w:val="000000"/>
                <w:sz w:val="20"/>
                <w:szCs w:val="20"/>
              </w:rPr>
              <w:t>69 (59, 87)</w:t>
            </w:r>
          </w:p>
        </w:tc>
        <w:tc>
          <w:tcPr>
            <w:tcW w:w="1620" w:type="dxa"/>
            <w:tcBorders>
              <w:top w:val="nil"/>
              <w:left w:val="nil"/>
              <w:bottom w:val="single" w:sz="4" w:space="0" w:color="D9D9D9"/>
              <w:right w:val="single" w:sz="4" w:space="0" w:color="000000"/>
            </w:tcBorders>
            <w:shd w:val="clear" w:color="auto" w:fill="auto"/>
            <w:noWrap/>
            <w:vAlign w:val="center"/>
            <w:hideMark/>
          </w:tcPr>
          <w:p w14:paraId="164A75C2" w14:textId="77777777" w:rsidR="008071E5" w:rsidRDefault="008071E5">
            <w:pPr>
              <w:rPr>
                <w:color w:val="000000"/>
                <w:sz w:val="20"/>
                <w:szCs w:val="20"/>
              </w:rPr>
            </w:pPr>
            <w:r>
              <w:rPr>
                <w:color w:val="000000"/>
                <w:sz w:val="20"/>
                <w:szCs w:val="20"/>
              </w:rPr>
              <w:t>0.30 (0.16, 0.44)</w:t>
            </w:r>
          </w:p>
        </w:tc>
      </w:tr>
      <w:tr w:rsidR="008071E5" w14:paraId="1D65736D"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AC4DB9" w14:textId="77777777" w:rsidR="008071E5" w:rsidRDefault="008071E5">
            <w:pPr>
              <w:rPr>
                <w:color w:val="000000"/>
                <w:sz w:val="20"/>
                <w:szCs w:val="20"/>
              </w:rPr>
            </w:pPr>
            <w:r>
              <w:rPr>
                <w:color w:val="000000"/>
                <w:sz w:val="20"/>
                <w:szCs w:val="20"/>
              </w:rPr>
              <w:t>24. San Antonio, TX</w:t>
            </w:r>
          </w:p>
        </w:tc>
        <w:tc>
          <w:tcPr>
            <w:tcW w:w="1240" w:type="dxa"/>
            <w:tcBorders>
              <w:top w:val="nil"/>
              <w:left w:val="nil"/>
              <w:bottom w:val="single" w:sz="4" w:space="0" w:color="D9D9D9"/>
              <w:right w:val="nil"/>
            </w:tcBorders>
            <w:shd w:val="clear" w:color="auto" w:fill="auto"/>
            <w:noWrap/>
            <w:vAlign w:val="center"/>
            <w:hideMark/>
          </w:tcPr>
          <w:p w14:paraId="1D2EAC45" w14:textId="77777777" w:rsidR="008071E5" w:rsidRDefault="008071E5">
            <w:pPr>
              <w:rPr>
                <w:color w:val="000000"/>
                <w:sz w:val="20"/>
                <w:szCs w:val="20"/>
              </w:rPr>
            </w:pPr>
            <w:r>
              <w:rPr>
                <w:color w:val="000000"/>
                <w:sz w:val="20"/>
                <w:szCs w:val="20"/>
              </w:rPr>
              <w:t>21.9</w:t>
            </w:r>
          </w:p>
        </w:tc>
        <w:tc>
          <w:tcPr>
            <w:tcW w:w="1240" w:type="dxa"/>
            <w:tcBorders>
              <w:top w:val="nil"/>
              <w:left w:val="nil"/>
              <w:bottom w:val="single" w:sz="4" w:space="0" w:color="D9D9D9"/>
              <w:right w:val="nil"/>
            </w:tcBorders>
            <w:shd w:val="clear" w:color="auto" w:fill="auto"/>
            <w:noWrap/>
            <w:vAlign w:val="center"/>
            <w:hideMark/>
          </w:tcPr>
          <w:p w14:paraId="22938280" w14:textId="77777777" w:rsidR="008071E5" w:rsidRDefault="008071E5">
            <w:pPr>
              <w:rPr>
                <w:color w:val="000000"/>
                <w:sz w:val="20"/>
                <w:szCs w:val="20"/>
              </w:rPr>
            </w:pPr>
            <w:r>
              <w:rPr>
                <w:color w:val="000000"/>
                <w:sz w:val="20"/>
                <w:szCs w:val="20"/>
              </w:rPr>
              <w:t>5.9</w:t>
            </w:r>
          </w:p>
        </w:tc>
        <w:tc>
          <w:tcPr>
            <w:tcW w:w="1240" w:type="dxa"/>
            <w:tcBorders>
              <w:top w:val="nil"/>
              <w:left w:val="nil"/>
              <w:bottom w:val="single" w:sz="4" w:space="0" w:color="D9D9D9"/>
              <w:right w:val="nil"/>
            </w:tcBorders>
            <w:shd w:val="clear" w:color="auto" w:fill="auto"/>
            <w:noWrap/>
            <w:vAlign w:val="center"/>
            <w:hideMark/>
          </w:tcPr>
          <w:p w14:paraId="10021B28"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3BD878EA" w14:textId="77777777" w:rsidR="008071E5" w:rsidRDefault="008071E5">
            <w:pPr>
              <w:rPr>
                <w:color w:val="000000"/>
                <w:sz w:val="20"/>
                <w:szCs w:val="20"/>
              </w:rPr>
            </w:pPr>
            <w:r>
              <w:rPr>
                <w:color w:val="000000"/>
                <w:sz w:val="20"/>
                <w:szCs w:val="20"/>
              </w:rPr>
              <w:t>5.2</w:t>
            </w:r>
          </w:p>
        </w:tc>
        <w:tc>
          <w:tcPr>
            <w:tcW w:w="1450" w:type="dxa"/>
            <w:tcBorders>
              <w:top w:val="nil"/>
              <w:left w:val="nil"/>
              <w:bottom w:val="single" w:sz="4" w:space="0" w:color="D9D9D9"/>
              <w:right w:val="single" w:sz="4" w:space="0" w:color="auto"/>
            </w:tcBorders>
            <w:shd w:val="clear" w:color="auto" w:fill="auto"/>
            <w:noWrap/>
            <w:vAlign w:val="center"/>
            <w:hideMark/>
          </w:tcPr>
          <w:p w14:paraId="7AA3895D" w14:textId="77777777" w:rsidR="008071E5" w:rsidRDefault="008071E5">
            <w:pPr>
              <w:rPr>
                <w:color w:val="000000"/>
                <w:sz w:val="20"/>
                <w:szCs w:val="20"/>
              </w:rPr>
            </w:pPr>
            <w:r>
              <w:rPr>
                <w:color w:val="000000"/>
                <w:sz w:val="20"/>
                <w:szCs w:val="20"/>
              </w:rPr>
              <w:t>19.4</w:t>
            </w:r>
          </w:p>
        </w:tc>
        <w:tc>
          <w:tcPr>
            <w:tcW w:w="1620" w:type="dxa"/>
            <w:tcBorders>
              <w:top w:val="nil"/>
              <w:left w:val="nil"/>
              <w:bottom w:val="single" w:sz="4" w:space="0" w:color="D9D9D9"/>
              <w:right w:val="nil"/>
            </w:tcBorders>
            <w:shd w:val="clear" w:color="auto" w:fill="auto"/>
            <w:noWrap/>
            <w:vAlign w:val="center"/>
            <w:hideMark/>
          </w:tcPr>
          <w:p w14:paraId="6ED9A540" w14:textId="77777777" w:rsidR="008071E5" w:rsidRDefault="008071E5">
            <w:pPr>
              <w:rPr>
                <w:color w:val="000000"/>
                <w:sz w:val="20"/>
                <w:szCs w:val="20"/>
              </w:rPr>
            </w:pPr>
            <w:r>
              <w:rPr>
                <w:color w:val="000000"/>
                <w:sz w:val="20"/>
                <w:szCs w:val="20"/>
              </w:rPr>
              <w:t>51 (38, 63)</w:t>
            </w:r>
          </w:p>
        </w:tc>
        <w:tc>
          <w:tcPr>
            <w:tcW w:w="1620" w:type="dxa"/>
            <w:tcBorders>
              <w:top w:val="nil"/>
              <w:left w:val="nil"/>
              <w:bottom w:val="single" w:sz="4" w:space="0" w:color="D9D9D9"/>
              <w:right w:val="single" w:sz="4" w:space="0" w:color="000000"/>
            </w:tcBorders>
            <w:shd w:val="clear" w:color="auto" w:fill="auto"/>
            <w:noWrap/>
            <w:vAlign w:val="center"/>
            <w:hideMark/>
          </w:tcPr>
          <w:p w14:paraId="2EA57AD1" w14:textId="77777777" w:rsidR="008071E5" w:rsidRDefault="008071E5">
            <w:pPr>
              <w:rPr>
                <w:color w:val="000000"/>
                <w:sz w:val="20"/>
                <w:szCs w:val="20"/>
              </w:rPr>
            </w:pPr>
            <w:r>
              <w:rPr>
                <w:color w:val="000000"/>
                <w:sz w:val="20"/>
                <w:szCs w:val="20"/>
              </w:rPr>
              <w:t>0.33 (0.22, 0.44)</w:t>
            </w:r>
          </w:p>
        </w:tc>
      </w:tr>
      <w:tr w:rsidR="008071E5" w14:paraId="5548E3C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09EBB9" w14:textId="77777777" w:rsidR="008071E5" w:rsidRDefault="008071E5">
            <w:pPr>
              <w:rPr>
                <w:color w:val="000000"/>
                <w:sz w:val="20"/>
                <w:szCs w:val="20"/>
              </w:rPr>
            </w:pPr>
            <w:r>
              <w:rPr>
                <w:color w:val="000000"/>
                <w:sz w:val="20"/>
                <w:szCs w:val="20"/>
              </w:rPr>
              <w:t>25. Sacramento, CA</w:t>
            </w:r>
          </w:p>
        </w:tc>
        <w:tc>
          <w:tcPr>
            <w:tcW w:w="1240" w:type="dxa"/>
            <w:tcBorders>
              <w:top w:val="nil"/>
              <w:left w:val="nil"/>
              <w:bottom w:val="single" w:sz="4" w:space="0" w:color="D9D9D9"/>
              <w:right w:val="nil"/>
            </w:tcBorders>
            <w:shd w:val="clear" w:color="auto" w:fill="auto"/>
            <w:noWrap/>
            <w:vAlign w:val="center"/>
            <w:hideMark/>
          </w:tcPr>
          <w:p w14:paraId="0FA4EADB" w14:textId="77777777" w:rsidR="008071E5" w:rsidRDefault="008071E5">
            <w:pPr>
              <w:rPr>
                <w:color w:val="000000"/>
                <w:sz w:val="20"/>
                <w:szCs w:val="20"/>
              </w:rPr>
            </w:pPr>
            <w:r>
              <w:rPr>
                <w:color w:val="000000"/>
                <w:sz w:val="20"/>
                <w:szCs w:val="20"/>
              </w:rPr>
              <w:t>25.3</w:t>
            </w:r>
          </w:p>
        </w:tc>
        <w:tc>
          <w:tcPr>
            <w:tcW w:w="1240" w:type="dxa"/>
            <w:tcBorders>
              <w:top w:val="nil"/>
              <w:left w:val="nil"/>
              <w:bottom w:val="single" w:sz="4" w:space="0" w:color="D9D9D9"/>
              <w:right w:val="nil"/>
            </w:tcBorders>
            <w:shd w:val="clear" w:color="auto" w:fill="auto"/>
            <w:noWrap/>
            <w:vAlign w:val="center"/>
            <w:hideMark/>
          </w:tcPr>
          <w:p w14:paraId="44D29472"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D95BECA"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4C5425E" w14:textId="77777777" w:rsidR="008071E5" w:rsidRDefault="008071E5">
            <w:pPr>
              <w:rPr>
                <w:color w:val="000000"/>
                <w:sz w:val="20"/>
                <w:szCs w:val="20"/>
              </w:rPr>
            </w:pPr>
            <w:r>
              <w:rPr>
                <w:color w:val="000000"/>
                <w:sz w:val="20"/>
                <w:szCs w:val="20"/>
              </w:rPr>
              <w:t>2.2</w:t>
            </w:r>
          </w:p>
        </w:tc>
        <w:tc>
          <w:tcPr>
            <w:tcW w:w="1450" w:type="dxa"/>
            <w:tcBorders>
              <w:top w:val="nil"/>
              <w:left w:val="nil"/>
              <w:bottom w:val="single" w:sz="4" w:space="0" w:color="D9D9D9"/>
              <w:right w:val="single" w:sz="4" w:space="0" w:color="auto"/>
            </w:tcBorders>
            <w:shd w:val="clear" w:color="auto" w:fill="auto"/>
            <w:noWrap/>
            <w:vAlign w:val="center"/>
            <w:hideMark/>
          </w:tcPr>
          <w:p w14:paraId="2E8FFB13" w14:textId="77777777" w:rsidR="008071E5" w:rsidRDefault="008071E5">
            <w:pPr>
              <w:rPr>
                <w:color w:val="000000"/>
                <w:sz w:val="20"/>
                <w:szCs w:val="20"/>
              </w:rPr>
            </w:pPr>
            <w:r>
              <w:rPr>
                <w:color w:val="000000"/>
                <w:sz w:val="20"/>
                <w:szCs w:val="20"/>
              </w:rPr>
              <w:t>30.1</w:t>
            </w:r>
          </w:p>
        </w:tc>
        <w:tc>
          <w:tcPr>
            <w:tcW w:w="1620" w:type="dxa"/>
            <w:tcBorders>
              <w:top w:val="nil"/>
              <w:left w:val="nil"/>
              <w:bottom w:val="single" w:sz="4" w:space="0" w:color="D9D9D9"/>
              <w:right w:val="nil"/>
            </w:tcBorders>
            <w:shd w:val="clear" w:color="auto" w:fill="auto"/>
            <w:noWrap/>
            <w:vAlign w:val="center"/>
            <w:hideMark/>
          </w:tcPr>
          <w:p w14:paraId="649FC318" w14:textId="77777777" w:rsidR="008071E5" w:rsidRDefault="008071E5">
            <w:pPr>
              <w:rPr>
                <w:color w:val="000000"/>
                <w:sz w:val="20"/>
                <w:szCs w:val="20"/>
              </w:rPr>
            </w:pPr>
            <w:r>
              <w:rPr>
                <w:color w:val="000000"/>
                <w:sz w:val="20"/>
                <w:szCs w:val="20"/>
              </w:rPr>
              <w:t>67 (64, 71)</w:t>
            </w:r>
          </w:p>
        </w:tc>
        <w:tc>
          <w:tcPr>
            <w:tcW w:w="1620" w:type="dxa"/>
            <w:tcBorders>
              <w:top w:val="nil"/>
              <w:left w:val="nil"/>
              <w:bottom w:val="single" w:sz="4" w:space="0" w:color="D9D9D9"/>
              <w:right w:val="single" w:sz="4" w:space="0" w:color="000000"/>
            </w:tcBorders>
            <w:shd w:val="clear" w:color="auto" w:fill="auto"/>
            <w:noWrap/>
            <w:vAlign w:val="center"/>
            <w:hideMark/>
          </w:tcPr>
          <w:p w14:paraId="600C5C97" w14:textId="77777777" w:rsidR="008071E5" w:rsidRDefault="008071E5">
            <w:pPr>
              <w:rPr>
                <w:color w:val="000000"/>
                <w:sz w:val="20"/>
                <w:szCs w:val="20"/>
              </w:rPr>
            </w:pPr>
            <w:r>
              <w:rPr>
                <w:color w:val="000000"/>
                <w:sz w:val="20"/>
                <w:szCs w:val="20"/>
              </w:rPr>
              <w:t>0.53 (0.33, 0.71)</w:t>
            </w:r>
          </w:p>
        </w:tc>
      </w:tr>
      <w:tr w:rsidR="008071E5" w14:paraId="39A6D34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56F161" w14:textId="77777777" w:rsidR="008071E5" w:rsidRDefault="008071E5">
            <w:pPr>
              <w:rPr>
                <w:color w:val="000000"/>
                <w:sz w:val="20"/>
                <w:szCs w:val="20"/>
              </w:rPr>
            </w:pPr>
            <w:r>
              <w:rPr>
                <w:color w:val="000000"/>
                <w:sz w:val="20"/>
                <w:szCs w:val="20"/>
              </w:rPr>
              <w:t>26. Charlotte, NC-SC</w:t>
            </w:r>
          </w:p>
        </w:tc>
        <w:tc>
          <w:tcPr>
            <w:tcW w:w="1240" w:type="dxa"/>
            <w:tcBorders>
              <w:top w:val="nil"/>
              <w:left w:val="nil"/>
              <w:bottom w:val="single" w:sz="4" w:space="0" w:color="D9D9D9"/>
              <w:right w:val="nil"/>
            </w:tcBorders>
            <w:shd w:val="clear" w:color="auto" w:fill="auto"/>
            <w:noWrap/>
            <w:vAlign w:val="center"/>
            <w:hideMark/>
          </w:tcPr>
          <w:p w14:paraId="6A76F6E5"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nil"/>
            </w:tcBorders>
            <w:shd w:val="clear" w:color="auto" w:fill="auto"/>
            <w:noWrap/>
            <w:vAlign w:val="center"/>
            <w:hideMark/>
          </w:tcPr>
          <w:p w14:paraId="70EA952B"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26974A0"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2AC0E71"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2DB2E9AE" w14:textId="77777777" w:rsidR="008071E5" w:rsidRDefault="008071E5">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3BB8FE1" w14:textId="77777777" w:rsidR="008071E5" w:rsidRDefault="008071E5">
            <w:pPr>
              <w:rPr>
                <w:color w:val="000000"/>
                <w:sz w:val="20"/>
                <w:szCs w:val="20"/>
              </w:rPr>
            </w:pPr>
            <w:r>
              <w:rPr>
                <w:color w:val="000000"/>
                <w:sz w:val="20"/>
                <w:szCs w:val="20"/>
              </w:rPr>
              <w:t>50 (42, 59)</w:t>
            </w:r>
          </w:p>
        </w:tc>
        <w:tc>
          <w:tcPr>
            <w:tcW w:w="1620" w:type="dxa"/>
            <w:tcBorders>
              <w:top w:val="nil"/>
              <w:left w:val="nil"/>
              <w:bottom w:val="single" w:sz="4" w:space="0" w:color="D9D9D9"/>
              <w:right w:val="single" w:sz="4" w:space="0" w:color="000000"/>
            </w:tcBorders>
            <w:shd w:val="clear" w:color="auto" w:fill="auto"/>
            <w:noWrap/>
            <w:vAlign w:val="center"/>
            <w:hideMark/>
          </w:tcPr>
          <w:p w14:paraId="0D8B7226" w14:textId="77777777" w:rsidR="008071E5" w:rsidRDefault="008071E5">
            <w:pPr>
              <w:rPr>
                <w:color w:val="000000"/>
                <w:sz w:val="20"/>
                <w:szCs w:val="20"/>
              </w:rPr>
            </w:pPr>
            <w:r>
              <w:rPr>
                <w:color w:val="000000"/>
                <w:sz w:val="20"/>
                <w:szCs w:val="20"/>
              </w:rPr>
              <w:t>0.39 (0.21, 0.56)</w:t>
            </w:r>
          </w:p>
        </w:tc>
      </w:tr>
      <w:tr w:rsidR="008071E5" w14:paraId="3589F03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0327F9" w14:textId="77777777" w:rsidR="008071E5" w:rsidRDefault="008071E5">
            <w:pPr>
              <w:rPr>
                <w:color w:val="000000"/>
                <w:sz w:val="20"/>
                <w:szCs w:val="20"/>
              </w:rPr>
            </w:pPr>
            <w:r>
              <w:rPr>
                <w:color w:val="000000"/>
                <w:sz w:val="20"/>
                <w:szCs w:val="20"/>
              </w:rPr>
              <w:t>27. Minneapolis-St. Paul, MN-WI</w:t>
            </w:r>
          </w:p>
        </w:tc>
        <w:tc>
          <w:tcPr>
            <w:tcW w:w="1240" w:type="dxa"/>
            <w:tcBorders>
              <w:top w:val="nil"/>
              <w:left w:val="nil"/>
              <w:bottom w:val="single" w:sz="4" w:space="0" w:color="D9D9D9"/>
              <w:right w:val="nil"/>
            </w:tcBorders>
            <w:shd w:val="clear" w:color="auto" w:fill="auto"/>
            <w:noWrap/>
            <w:vAlign w:val="center"/>
            <w:hideMark/>
          </w:tcPr>
          <w:p w14:paraId="2421609D" w14:textId="77777777" w:rsidR="008071E5" w:rsidRDefault="008071E5">
            <w:pPr>
              <w:rPr>
                <w:color w:val="000000"/>
                <w:sz w:val="20"/>
                <w:szCs w:val="20"/>
              </w:rPr>
            </w:pPr>
            <w:r>
              <w:rPr>
                <w:color w:val="000000"/>
                <w:sz w:val="20"/>
                <w:szCs w:val="20"/>
              </w:rPr>
              <w:t>15.7</w:t>
            </w:r>
          </w:p>
        </w:tc>
        <w:tc>
          <w:tcPr>
            <w:tcW w:w="1240" w:type="dxa"/>
            <w:tcBorders>
              <w:top w:val="nil"/>
              <w:left w:val="nil"/>
              <w:bottom w:val="single" w:sz="4" w:space="0" w:color="D9D9D9"/>
              <w:right w:val="nil"/>
            </w:tcBorders>
            <w:shd w:val="clear" w:color="auto" w:fill="auto"/>
            <w:noWrap/>
            <w:vAlign w:val="center"/>
            <w:hideMark/>
          </w:tcPr>
          <w:p w14:paraId="2F8422C1" w14:textId="77777777" w:rsidR="008071E5" w:rsidRDefault="008071E5">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7B361708" w14:textId="77777777" w:rsidR="008071E5" w:rsidRDefault="008071E5">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651E94B3" w14:textId="77777777" w:rsidR="008071E5" w:rsidRDefault="008071E5">
            <w:pPr>
              <w:rPr>
                <w:color w:val="000000"/>
                <w:sz w:val="20"/>
                <w:szCs w:val="20"/>
              </w:rPr>
            </w:pPr>
            <w:r>
              <w:rPr>
                <w:color w:val="000000"/>
                <w:sz w:val="20"/>
                <w:szCs w:val="20"/>
              </w:rPr>
              <w:t>4.3</w:t>
            </w:r>
          </w:p>
        </w:tc>
        <w:tc>
          <w:tcPr>
            <w:tcW w:w="1450" w:type="dxa"/>
            <w:tcBorders>
              <w:top w:val="nil"/>
              <w:left w:val="nil"/>
              <w:bottom w:val="single" w:sz="4" w:space="0" w:color="D9D9D9"/>
              <w:right w:val="single" w:sz="4" w:space="0" w:color="auto"/>
            </w:tcBorders>
            <w:shd w:val="clear" w:color="auto" w:fill="auto"/>
            <w:noWrap/>
            <w:vAlign w:val="center"/>
            <w:hideMark/>
          </w:tcPr>
          <w:p w14:paraId="613B8E89" w14:textId="77777777" w:rsidR="008071E5" w:rsidRDefault="008071E5">
            <w:pPr>
              <w:rPr>
                <w:color w:val="000000"/>
                <w:sz w:val="20"/>
                <w:szCs w:val="20"/>
              </w:rPr>
            </w:pPr>
            <w:r>
              <w:rPr>
                <w:color w:val="000000"/>
                <w:sz w:val="20"/>
                <w:szCs w:val="20"/>
              </w:rPr>
              <w:t>17.2</w:t>
            </w:r>
          </w:p>
        </w:tc>
        <w:tc>
          <w:tcPr>
            <w:tcW w:w="1620" w:type="dxa"/>
            <w:tcBorders>
              <w:top w:val="nil"/>
              <w:left w:val="nil"/>
              <w:bottom w:val="single" w:sz="4" w:space="0" w:color="D9D9D9"/>
              <w:right w:val="nil"/>
            </w:tcBorders>
            <w:shd w:val="clear" w:color="auto" w:fill="auto"/>
            <w:noWrap/>
            <w:vAlign w:val="center"/>
            <w:hideMark/>
          </w:tcPr>
          <w:p w14:paraId="44D8131B" w14:textId="77777777" w:rsidR="008071E5" w:rsidRDefault="008071E5">
            <w:pPr>
              <w:rPr>
                <w:color w:val="000000"/>
                <w:sz w:val="20"/>
                <w:szCs w:val="20"/>
              </w:rPr>
            </w:pPr>
            <w:r>
              <w:rPr>
                <w:color w:val="000000"/>
                <w:sz w:val="20"/>
                <w:szCs w:val="20"/>
              </w:rPr>
              <w:t>53 (42, 70)</w:t>
            </w:r>
          </w:p>
        </w:tc>
        <w:tc>
          <w:tcPr>
            <w:tcW w:w="1620" w:type="dxa"/>
            <w:tcBorders>
              <w:top w:val="nil"/>
              <w:left w:val="nil"/>
              <w:bottom w:val="single" w:sz="4" w:space="0" w:color="D9D9D9"/>
              <w:right w:val="single" w:sz="4" w:space="0" w:color="000000"/>
            </w:tcBorders>
            <w:shd w:val="clear" w:color="auto" w:fill="auto"/>
            <w:noWrap/>
            <w:vAlign w:val="center"/>
            <w:hideMark/>
          </w:tcPr>
          <w:p w14:paraId="3061DDE2" w14:textId="77777777" w:rsidR="008071E5" w:rsidRDefault="008071E5">
            <w:pPr>
              <w:rPr>
                <w:color w:val="000000"/>
                <w:sz w:val="20"/>
                <w:szCs w:val="20"/>
              </w:rPr>
            </w:pPr>
            <w:r>
              <w:rPr>
                <w:color w:val="000000"/>
                <w:sz w:val="20"/>
                <w:szCs w:val="20"/>
              </w:rPr>
              <w:t>0.23 (0.07, 0.34)</w:t>
            </w:r>
          </w:p>
        </w:tc>
      </w:tr>
      <w:tr w:rsidR="008071E5" w14:paraId="6EB3C45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D1EC11" w14:textId="77777777" w:rsidR="008071E5" w:rsidRDefault="008071E5">
            <w:pPr>
              <w:rPr>
                <w:color w:val="000000"/>
                <w:sz w:val="20"/>
                <w:szCs w:val="20"/>
              </w:rPr>
            </w:pPr>
            <w:r>
              <w:rPr>
                <w:color w:val="000000"/>
                <w:sz w:val="20"/>
                <w:szCs w:val="20"/>
              </w:rPr>
              <w:t>28. Phoenix-Mesa, AZ</w:t>
            </w:r>
          </w:p>
        </w:tc>
        <w:tc>
          <w:tcPr>
            <w:tcW w:w="1240" w:type="dxa"/>
            <w:tcBorders>
              <w:top w:val="nil"/>
              <w:left w:val="nil"/>
              <w:bottom w:val="single" w:sz="4" w:space="0" w:color="D9D9D9"/>
              <w:right w:val="nil"/>
            </w:tcBorders>
            <w:shd w:val="clear" w:color="auto" w:fill="auto"/>
            <w:noWrap/>
            <w:vAlign w:val="center"/>
            <w:hideMark/>
          </w:tcPr>
          <w:p w14:paraId="1B59F97B" w14:textId="77777777" w:rsidR="008071E5" w:rsidRDefault="008071E5">
            <w:pPr>
              <w:rPr>
                <w:color w:val="000000"/>
                <w:sz w:val="20"/>
                <w:szCs w:val="20"/>
              </w:rPr>
            </w:pPr>
            <w:r>
              <w:rPr>
                <w:color w:val="000000"/>
                <w:sz w:val="20"/>
                <w:szCs w:val="20"/>
              </w:rPr>
              <w:t>28.6</w:t>
            </w:r>
          </w:p>
        </w:tc>
        <w:tc>
          <w:tcPr>
            <w:tcW w:w="1240" w:type="dxa"/>
            <w:tcBorders>
              <w:top w:val="nil"/>
              <w:left w:val="nil"/>
              <w:bottom w:val="single" w:sz="4" w:space="0" w:color="D9D9D9"/>
              <w:right w:val="nil"/>
            </w:tcBorders>
            <w:shd w:val="clear" w:color="auto" w:fill="auto"/>
            <w:noWrap/>
            <w:vAlign w:val="center"/>
            <w:hideMark/>
          </w:tcPr>
          <w:p w14:paraId="65C4AB17" w14:textId="77777777" w:rsidR="008071E5" w:rsidRDefault="008071E5">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44E46F2A"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0A8987FC" w14:textId="77777777" w:rsidR="008071E5" w:rsidRDefault="008071E5">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59328D56" w14:textId="77777777" w:rsidR="008071E5" w:rsidRDefault="008071E5">
            <w:pPr>
              <w:rPr>
                <w:color w:val="000000"/>
                <w:sz w:val="20"/>
                <w:szCs w:val="20"/>
              </w:rPr>
            </w:pPr>
            <w:r>
              <w:rPr>
                <w:color w:val="000000"/>
                <w:sz w:val="20"/>
                <w:szCs w:val="20"/>
              </w:rPr>
              <w:t>23.8</w:t>
            </w:r>
          </w:p>
        </w:tc>
        <w:tc>
          <w:tcPr>
            <w:tcW w:w="1620" w:type="dxa"/>
            <w:tcBorders>
              <w:top w:val="nil"/>
              <w:left w:val="nil"/>
              <w:bottom w:val="single" w:sz="4" w:space="0" w:color="D9D9D9"/>
              <w:right w:val="nil"/>
            </w:tcBorders>
            <w:shd w:val="clear" w:color="auto" w:fill="auto"/>
            <w:noWrap/>
            <w:vAlign w:val="center"/>
            <w:hideMark/>
          </w:tcPr>
          <w:p w14:paraId="0364FE54" w14:textId="77777777" w:rsidR="008071E5" w:rsidRDefault="008071E5">
            <w:pPr>
              <w:rPr>
                <w:color w:val="000000"/>
                <w:sz w:val="20"/>
                <w:szCs w:val="20"/>
              </w:rPr>
            </w:pPr>
            <w:r>
              <w:rPr>
                <w:color w:val="000000"/>
                <w:sz w:val="20"/>
                <w:szCs w:val="20"/>
              </w:rPr>
              <w:t>43 (40, 47)</w:t>
            </w:r>
          </w:p>
        </w:tc>
        <w:tc>
          <w:tcPr>
            <w:tcW w:w="1620" w:type="dxa"/>
            <w:tcBorders>
              <w:top w:val="nil"/>
              <w:left w:val="nil"/>
              <w:bottom w:val="single" w:sz="4" w:space="0" w:color="D9D9D9"/>
              <w:right w:val="single" w:sz="4" w:space="0" w:color="000000"/>
            </w:tcBorders>
            <w:shd w:val="clear" w:color="auto" w:fill="auto"/>
            <w:noWrap/>
            <w:vAlign w:val="center"/>
            <w:hideMark/>
          </w:tcPr>
          <w:p w14:paraId="547D8713" w14:textId="77777777" w:rsidR="008071E5" w:rsidRDefault="008071E5">
            <w:pPr>
              <w:rPr>
                <w:color w:val="000000"/>
                <w:sz w:val="20"/>
                <w:szCs w:val="20"/>
              </w:rPr>
            </w:pPr>
            <w:r>
              <w:rPr>
                <w:color w:val="000000"/>
                <w:sz w:val="20"/>
                <w:szCs w:val="20"/>
              </w:rPr>
              <w:t>0.79 (0.67, 0.88)</w:t>
            </w:r>
          </w:p>
        </w:tc>
      </w:tr>
      <w:tr w:rsidR="008071E5" w14:paraId="7CCD41B7" w14:textId="77777777" w:rsidTr="008E054F">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017FE852" w14:textId="77777777" w:rsidR="008071E5" w:rsidRDefault="008071E5">
            <w:pPr>
              <w:rPr>
                <w:color w:val="000000"/>
                <w:sz w:val="20"/>
                <w:szCs w:val="20"/>
              </w:rPr>
            </w:pPr>
            <w:r>
              <w:rPr>
                <w:color w:val="000000"/>
                <w:sz w:val="20"/>
                <w:szCs w:val="20"/>
              </w:rPr>
              <w:t>29. El Paso, TX-NM</w:t>
            </w:r>
          </w:p>
        </w:tc>
        <w:tc>
          <w:tcPr>
            <w:tcW w:w="1240" w:type="dxa"/>
            <w:tcBorders>
              <w:top w:val="nil"/>
              <w:left w:val="nil"/>
              <w:bottom w:val="single" w:sz="4" w:space="0" w:color="000000"/>
              <w:right w:val="nil"/>
            </w:tcBorders>
            <w:shd w:val="clear" w:color="auto" w:fill="auto"/>
            <w:noWrap/>
            <w:vAlign w:val="center"/>
            <w:hideMark/>
          </w:tcPr>
          <w:p w14:paraId="23003395" w14:textId="77777777" w:rsidR="008071E5" w:rsidRDefault="008071E5">
            <w:pPr>
              <w:rPr>
                <w:color w:val="000000"/>
                <w:sz w:val="20"/>
                <w:szCs w:val="20"/>
              </w:rPr>
            </w:pPr>
            <w:r>
              <w:rPr>
                <w:color w:val="000000"/>
                <w:sz w:val="20"/>
                <w:szCs w:val="20"/>
              </w:rPr>
              <w:t>7.0</w:t>
            </w:r>
          </w:p>
        </w:tc>
        <w:tc>
          <w:tcPr>
            <w:tcW w:w="1240" w:type="dxa"/>
            <w:tcBorders>
              <w:top w:val="nil"/>
              <w:left w:val="nil"/>
              <w:bottom w:val="single" w:sz="4" w:space="0" w:color="000000"/>
              <w:right w:val="nil"/>
            </w:tcBorders>
            <w:shd w:val="clear" w:color="auto" w:fill="auto"/>
            <w:noWrap/>
            <w:vAlign w:val="center"/>
            <w:hideMark/>
          </w:tcPr>
          <w:p w14:paraId="59C7B1E5"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000000"/>
              <w:right w:val="nil"/>
            </w:tcBorders>
            <w:shd w:val="clear" w:color="auto" w:fill="auto"/>
            <w:noWrap/>
            <w:vAlign w:val="center"/>
            <w:hideMark/>
          </w:tcPr>
          <w:p w14:paraId="5D009091"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000000"/>
              <w:right w:val="nil"/>
            </w:tcBorders>
            <w:shd w:val="clear" w:color="auto" w:fill="auto"/>
            <w:noWrap/>
            <w:vAlign w:val="center"/>
            <w:hideMark/>
          </w:tcPr>
          <w:p w14:paraId="79B70242" w14:textId="77777777" w:rsidR="008071E5" w:rsidRDefault="008071E5">
            <w:pPr>
              <w:rPr>
                <w:color w:val="000000"/>
                <w:sz w:val="20"/>
                <w:szCs w:val="20"/>
              </w:rPr>
            </w:pPr>
            <w:r>
              <w:rPr>
                <w:color w:val="000000"/>
                <w:sz w:val="20"/>
                <w:szCs w:val="20"/>
              </w:rPr>
              <w:t>1.4</w:t>
            </w:r>
          </w:p>
        </w:tc>
        <w:tc>
          <w:tcPr>
            <w:tcW w:w="1450" w:type="dxa"/>
            <w:tcBorders>
              <w:top w:val="nil"/>
              <w:left w:val="nil"/>
              <w:bottom w:val="single" w:sz="4" w:space="0" w:color="000000"/>
              <w:right w:val="single" w:sz="4" w:space="0" w:color="auto"/>
            </w:tcBorders>
            <w:shd w:val="clear" w:color="auto" w:fill="auto"/>
            <w:noWrap/>
            <w:vAlign w:val="center"/>
            <w:hideMark/>
          </w:tcPr>
          <w:p w14:paraId="7CDE9A47"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000000"/>
              <w:right w:val="nil"/>
            </w:tcBorders>
            <w:shd w:val="clear" w:color="auto" w:fill="auto"/>
            <w:noWrap/>
            <w:vAlign w:val="center"/>
            <w:hideMark/>
          </w:tcPr>
          <w:p w14:paraId="02D1A330" w14:textId="77777777" w:rsidR="008071E5" w:rsidRDefault="008071E5">
            <w:pPr>
              <w:rPr>
                <w:color w:val="000000"/>
                <w:sz w:val="20"/>
                <w:szCs w:val="20"/>
              </w:rPr>
            </w:pPr>
            <w:r>
              <w:rPr>
                <w:color w:val="000000"/>
                <w:sz w:val="20"/>
                <w:szCs w:val="20"/>
              </w:rPr>
              <w:t>15 (13, 18)</w:t>
            </w:r>
          </w:p>
        </w:tc>
        <w:tc>
          <w:tcPr>
            <w:tcW w:w="1620" w:type="dxa"/>
            <w:tcBorders>
              <w:top w:val="nil"/>
              <w:left w:val="nil"/>
              <w:bottom w:val="single" w:sz="4" w:space="0" w:color="000000"/>
              <w:right w:val="single" w:sz="4" w:space="0" w:color="000000"/>
            </w:tcBorders>
            <w:shd w:val="clear" w:color="auto" w:fill="auto"/>
            <w:noWrap/>
            <w:vAlign w:val="center"/>
            <w:hideMark/>
          </w:tcPr>
          <w:p w14:paraId="3F6E129F" w14:textId="77777777" w:rsidR="008071E5" w:rsidRDefault="008071E5">
            <w:pPr>
              <w:rPr>
                <w:color w:val="000000"/>
                <w:sz w:val="20"/>
                <w:szCs w:val="20"/>
              </w:rPr>
            </w:pPr>
            <w:r>
              <w:rPr>
                <w:color w:val="000000"/>
                <w:sz w:val="20"/>
                <w:szCs w:val="20"/>
              </w:rPr>
              <w:t>0.45 (0.33, 0.53)</w:t>
            </w:r>
          </w:p>
        </w:tc>
      </w:tr>
      <w:tr w:rsidR="00D87721" w14:paraId="6E028860" w14:textId="77777777" w:rsidTr="008E054F">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E61159D" w14:textId="055C8162"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41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6D871F78" w14:textId="436063DF"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3CF2D1C" w14:textId="104E2350" w:rsidR="00D87721" w:rsidRDefault="00D87721" w:rsidP="00D87721">
            <w:pPr>
              <w:jc w:val="center"/>
              <w:rPr>
                <w:b/>
                <w:bCs/>
                <w:color w:val="000000"/>
                <w:sz w:val="20"/>
                <w:szCs w:val="20"/>
              </w:rPr>
            </w:pPr>
            <w:r>
              <w:rPr>
                <w:b/>
                <w:bCs/>
                <w:color w:val="000000"/>
                <w:sz w:val="20"/>
                <w:szCs w:val="20"/>
              </w:rPr>
              <w:t>Posterior emissions</w:t>
            </w:r>
          </w:p>
        </w:tc>
      </w:tr>
      <w:tr w:rsidR="008E054F" w14:paraId="14B3129E" w14:textId="77777777" w:rsidTr="008E054F">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7236B8CB"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85C2F92" w14:textId="37DA05C3"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4399B633" w14:textId="41D24934"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7AEFAB46"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578A9A15" w14:textId="72FC117A" w:rsidR="008E054F" w:rsidRDefault="008E054F" w:rsidP="008E054F">
            <w:pPr>
              <w:jc w:val="center"/>
              <w:rPr>
                <w:b/>
                <w:bCs/>
                <w:color w:val="000000"/>
                <w:sz w:val="20"/>
                <w:szCs w:val="20"/>
              </w:rPr>
            </w:pPr>
            <w:r>
              <w:rPr>
                <w:b/>
                <w:bCs/>
                <w:color w:val="000000"/>
                <w:sz w:val="20"/>
                <w:szCs w:val="20"/>
              </w:rPr>
              <w:t>Gas distribution</w:t>
            </w:r>
          </w:p>
        </w:tc>
        <w:tc>
          <w:tcPr>
            <w:tcW w:w="1450" w:type="dxa"/>
            <w:tcBorders>
              <w:top w:val="nil"/>
              <w:left w:val="nil"/>
              <w:bottom w:val="single" w:sz="4" w:space="0" w:color="000000"/>
              <w:right w:val="single" w:sz="4" w:space="0" w:color="auto"/>
            </w:tcBorders>
            <w:shd w:val="clear" w:color="auto" w:fill="auto"/>
            <w:vAlign w:val="center"/>
            <w:hideMark/>
          </w:tcPr>
          <w:p w14:paraId="7B4608FE" w14:textId="2787FFBE"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48D3F1A8" w14:textId="7390B896"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1F6C7C">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05EA9DC4" w14:textId="2A323CC4" w:rsidR="008E054F" w:rsidRDefault="003F59CE" w:rsidP="008E054F">
            <w:pPr>
              <w:jc w:val="center"/>
              <w:rPr>
                <w:b/>
                <w:bCs/>
                <w:color w:val="000000"/>
                <w:sz w:val="20"/>
                <w:szCs w:val="20"/>
              </w:rPr>
            </w:pPr>
            <w:r>
              <w:rPr>
                <w:b/>
                <w:bCs/>
                <w:color w:val="000000"/>
                <w:sz w:val="20"/>
                <w:szCs w:val="20"/>
              </w:rPr>
              <w:t>Sensitivity</w:t>
            </w:r>
            <w:r w:rsidR="001F6C7C" w:rsidRPr="001F6C7C">
              <w:rPr>
                <w:color w:val="000000"/>
                <w:sz w:val="20"/>
                <w:szCs w:val="20"/>
                <w:vertAlign w:val="superscript"/>
              </w:rPr>
              <w:t>4</w:t>
            </w:r>
          </w:p>
        </w:tc>
      </w:tr>
      <w:tr w:rsidR="00E24226" w14:paraId="6018831C" w14:textId="77777777" w:rsidTr="008E054F">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34DDE388" w14:textId="77777777" w:rsidR="00E24226" w:rsidRDefault="00E24226">
            <w:pPr>
              <w:rPr>
                <w:color w:val="000000"/>
                <w:sz w:val="20"/>
                <w:szCs w:val="20"/>
              </w:rPr>
            </w:pPr>
            <w:r>
              <w:rPr>
                <w:color w:val="000000"/>
                <w:sz w:val="20"/>
                <w:szCs w:val="20"/>
              </w:rPr>
              <w:t>30. Oklahoma City, OK</w:t>
            </w:r>
          </w:p>
        </w:tc>
        <w:tc>
          <w:tcPr>
            <w:tcW w:w="1240" w:type="dxa"/>
            <w:tcBorders>
              <w:top w:val="nil"/>
              <w:left w:val="nil"/>
              <w:bottom w:val="single" w:sz="4" w:space="0" w:color="D9D9D9"/>
              <w:right w:val="nil"/>
            </w:tcBorders>
            <w:shd w:val="clear" w:color="auto" w:fill="auto"/>
            <w:noWrap/>
            <w:vAlign w:val="center"/>
            <w:hideMark/>
          </w:tcPr>
          <w:p w14:paraId="3F6EB1B9" w14:textId="77777777" w:rsidR="00E24226" w:rsidRDefault="00E24226">
            <w:pPr>
              <w:rPr>
                <w:color w:val="000000"/>
                <w:sz w:val="20"/>
                <w:szCs w:val="20"/>
              </w:rPr>
            </w:pPr>
            <w:r>
              <w:rPr>
                <w:color w:val="000000"/>
                <w:sz w:val="20"/>
                <w:szCs w:val="20"/>
              </w:rPr>
              <w:t>17.2</w:t>
            </w:r>
          </w:p>
        </w:tc>
        <w:tc>
          <w:tcPr>
            <w:tcW w:w="1240" w:type="dxa"/>
            <w:tcBorders>
              <w:top w:val="nil"/>
              <w:left w:val="nil"/>
              <w:bottom w:val="single" w:sz="4" w:space="0" w:color="D9D9D9"/>
              <w:right w:val="nil"/>
            </w:tcBorders>
            <w:shd w:val="clear" w:color="auto" w:fill="auto"/>
            <w:noWrap/>
            <w:vAlign w:val="center"/>
            <w:hideMark/>
          </w:tcPr>
          <w:p w14:paraId="14A4CD78"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16B1E1B"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556EBD69" w14:textId="77777777" w:rsidR="00E24226" w:rsidRDefault="00E24226">
            <w:pPr>
              <w:rPr>
                <w:color w:val="000000"/>
                <w:sz w:val="20"/>
                <w:szCs w:val="20"/>
              </w:rPr>
            </w:pPr>
            <w:r>
              <w:rPr>
                <w:color w:val="000000"/>
                <w:sz w:val="20"/>
                <w:szCs w:val="20"/>
              </w:rPr>
              <w:t>3.7</w:t>
            </w:r>
          </w:p>
        </w:tc>
        <w:tc>
          <w:tcPr>
            <w:tcW w:w="1450" w:type="dxa"/>
            <w:tcBorders>
              <w:top w:val="nil"/>
              <w:left w:val="nil"/>
              <w:bottom w:val="single" w:sz="4" w:space="0" w:color="D9D9D9"/>
              <w:right w:val="single" w:sz="4" w:space="0" w:color="auto"/>
            </w:tcBorders>
            <w:shd w:val="clear" w:color="auto" w:fill="auto"/>
            <w:noWrap/>
            <w:vAlign w:val="center"/>
            <w:hideMark/>
          </w:tcPr>
          <w:p w14:paraId="1465498D" w14:textId="77777777" w:rsidR="00E24226" w:rsidRDefault="00E24226">
            <w:pPr>
              <w:rPr>
                <w:color w:val="000000"/>
                <w:sz w:val="20"/>
                <w:szCs w:val="20"/>
              </w:rPr>
            </w:pPr>
            <w:r>
              <w:rPr>
                <w:color w:val="000000"/>
                <w:sz w:val="20"/>
                <w:szCs w:val="20"/>
              </w:rPr>
              <w:t>17.9</w:t>
            </w:r>
          </w:p>
        </w:tc>
        <w:tc>
          <w:tcPr>
            <w:tcW w:w="1620" w:type="dxa"/>
            <w:tcBorders>
              <w:top w:val="nil"/>
              <w:left w:val="nil"/>
              <w:bottom w:val="single" w:sz="4" w:space="0" w:color="D9D9D9"/>
              <w:right w:val="nil"/>
            </w:tcBorders>
            <w:shd w:val="clear" w:color="auto" w:fill="auto"/>
            <w:noWrap/>
            <w:vAlign w:val="center"/>
            <w:hideMark/>
          </w:tcPr>
          <w:p w14:paraId="0CC368FD" w14:textId="77777777" w:rsidR="00E24226" w:rsidRDefault="00E24226">
            <w:pPr>
              <w:rPr>
                <w:color w:val="000000"/>
                <w:sz w:val="20"/>
                <w:szCs w:val="20"/>
              </w:rPr>
            </w:pPr>
            <w:r>
              <w:rPr>
                <w:color w:val="000000"/>
                <w:sz w:val="20"/>
                <w:szCs w:val="20"/>
              </w:rPr>
              <w:t>59 (49, 71)</w:t>
            </w:r>
          </w:p>
        </w:tc>
        <w:tc>
          <w:tcPr>
            <w:tcW w:w="1620" w:type="dxa"/>
            <w:tcBorders>
              <w:top w:val="nil"/>
              <w:left w:val="nil"/>
              <w:bottom w:val="single" w:sz="4" w:space="0" w:color="D9D9D9"/>
              <w:right w:val="single" w:sz="4" w:space="0" w:color="000000"/>
            </w:tcBorders>
            <w:shd w:val="clear" w:color="auto" w:fill="auto"/>
            <w:noWrap/>
            <w:vAlign w:val="center"/>
            <w:hideMark/>
          </w:tcPr>
          <w:p w14:paraId="3F9F5F51" w14:textId="77777777" w:rsidR="00E24226" w:rsidRDefault="00E24226">
            <w:pPr>
              <w:rPr>
                <w:color w:val="000000"/>
                <w:sz w:val="20"/>
                <w:szCs w:val="20"/>
              </w:rPr>
            </w:pPr>
            <w:r>
              <w:rPr>
                <w:color w:val="000000"/>
                <w:sz w:val="20"/>
                <w:szCs w:val="20"/>
              </w:rPr>
              <w:t>0.53 (0.30, 0.75)</w:t>
            </w:r>
          </w:p>
        </w:tc>
      </w:tr>
      <w:tr w:rsidR="00E24226" w14:paraId="52C9B00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76ABD76" w14:textId="77777777" w:rsidR="00E24226" w:rsidRDefault="00E24226">
            <w:pPr>
              <w:rPr>
                <w:color w:val="000000"/>
                <w:sz w:val="20"/>
                <w:szCs w:val="20"/>
              </w:rPr>
            </w:pPr>
            <w:r>
              <w:rPr>
                <w:color w:val="000000"/>
                <w:sz w:val="20"/>
                <w:szCs w:val="20"/>
              </w:rPr>
              <w:t>31. Riverside-San Bernardino, CA</w:t>
            </w:r>
          </w:p>
        </w:tc>
        <w:tc>
          <w:tcPr>
            <w:tcW w:w="1240" w:type="dxa"/>
            <w:tcBorders>
              <w:top w:val="nil"/>
              <w:left w:val="nil"/>
              <w:bottom w:val="single" w:sz="4" w:space="0" w:color="D9D9D9"/>
              <w:right w:val="nil"/>
            </w:tcBorders>
            <w:shd w:val="clear" w:color="auto" w:fill="auto"/>
            <w:noWrap/>
            <w:vAlign w:val="center"/>
            <w:hideMark/>
          </w:tcPr>
          <w:p w14:paraId="44F32E1C" w14:textId="77777777" w:rsidR="00E24226" w:rsidRDefault="00E24226">
            <w:pPr>
              <w:rPr>
                <w:color w:val="000000"/>
                <w:sz w:val="20"/>
                <w:szCs w:val="20"/>
              </w:rPr>
            </w:pPr>
            <w:r>
              <w:rPr>
                <w:color w:val="000000"/>
                <w:sz w:val="20"/>
                <w:szCs w:val="20"/>
              </w:rPr>
              <w:t>14.4</w:t>
            </w:r>
          </w:p>
        </w:tc>
        <w:tc>
          <w:tcPr>
            <w:tcW w:w="1240" w:type="dxa"/>
            <w:tcBorders>
              <w:top w:val="nil"/>
              <w:left w:val="nil"/>
              <w:bottom w:val="single" w:sz="4" w:space="0" w:color="D9D9D9"/>
              <w:right w:val="nil"/>
            </w:tcBorders>
            <w:shd w:val="clear" w:color="auto" w:fill="auto"/>
            <w:noWrap/>
            <w:vAlign w:val="center"/>
            <w:hideMark/>
          </w:tcPr>
          <w:p w14:paraId="403CC4A2"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6505A3B"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3A29268" w14:textId="77777777" w:rsidR="00E24226" w:rsidRDefault="00E24226">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0ED754C2" w14:textId="77777777" w:rsidR="00E24226" w:rsidRDefault="00E24226">
            <w:pPr>
              <w:rPr>
                <w:color w:val="000000"/>
                <w:sz w:val="20"/>
                <w:szCs w:val="20"/>
              </w:rPr>
            </w:pPr>
            <w:r>
              <w:rPr>
                <w:color w:val="000000"/>
                <w:sz w:val="20"/>
                <w:szCs w:val="20"/>
              </w:rPr>
              <w:t>13.1</w:t>
            </w:r>
          </w:p>
        </w:tc>
        <w:tc>
          <w:tcPr>
            <w:tcW w:w="1620" w:type="dxa"/>
            <w:tcBorders>
              <w:top w:val="nil"/>
              <w:left w:val="nil"/>
              <w:bottom w:val="single" w:sz="4" w:space="0" w:color="D9D9D9"/>
              <w:right w:val="nil"/>
            </w:tcBorders>
            <w:shd w:val="clear" w:color="auto" w:fill="auto"/>
            <w:noWrap/>
            <w:vAlign w:val="center"/>
            <w:hideMark/>
          </w:tcPr>
          <w:p w14:paraId="75DB5A0F" w14:textId="77777777" w:rsidR="00E24226" w:rsidRDefault="00E24226">
            <w:pPr>
              <w:rPr>
                <w:color w:val="000000"/>
                <w:sz w:val="20"/>
                <w:szCs w:val="20"/>
              </w:rPr>
            </w:pPr>
            <w:r>
              <w:rPr>
                <w:color w:val="000000"/>
                <w:sz w:val="20"/>
                <w:szCs w:val="20"/>
              </w:rPr>
              <w:t>40 (39, 42)</w:t>
            </w:r>
          </w:p>
        </w:tc>
        <w:tc>
          <w:tcPr>
            <w:tcW w:w="1620" w:type="dxa"/>
            <w:tcBorders>
              <w:top w:val="nil"/>
              <w:left w:val="nil"/>
              <w:bottom w:val="single" w:sz="4" w:space="0" w:color="D9D9D9"/>
              <w:right w:val="single" w:sz="4" w:space="0" w:color="000000"/>
            </w:tcBorders>
            <w:shd w:val="clear" w:color="auto" w:fill="auto"/>
            <w:noWrap/>
            <w:vAlign w:val="center"/>
            <w:hideMark/>
          </w:tcPr>
          <w:p w14:paraId="7B1AEB81" w14:textId="77777777" w:rsidR="00E24226" w:rsidRDefault="00E24226">
            <w:pPr>
              <w:rPr>
                <w:color w:val="000000"/>
                <w:sz w:val="20"/>
                <w:szCs w:val="20"/>
              </w:rPr>
            </w:pPr>
            <w:r>
              <w:rPr>
                <w:color w:val="000000"/>
                <w:sz w:val="20"/>
                <w:szCs w:val="20"/>
              </w:rPr>
              <w:t>0.43 (0.32, 0.54)</w:t>
            </w:r>
          </w:p>
        </w:tc>
      </w:tr>
      <w:tr w:rsidR="00E24226" w14:paraId="0541CBD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7288E9" w14:textId="77777777" w:rsidR="00E24226" w:rsidRDefault="00E24226">
            <w:pPr>
              <w:rPr>
                <w:color w:val="000000"/>
                <w:sz w:val="20"/>
                <w:szCs w:val="20"/>
              </w:rPr>
            </w:pPr>
            <w:r>
              <w:rPr>
                <w:color w:val="000000"/>
                <w:sz w:val="20"/>
                <w:szCs w:val="20"/>
              </w:rPr>
              <w:t>32. Montgomery, AL</w:t>
            </w:r>
          </w:p>
        </w:tc>
        <w:tc>
          <w:tcPr>
            <w:tcW w:w="1240" w:type="dxa"/>
            <w:tcBorders>
              <w:top w:val="nil"/>
              <w:left w:val="nil"/>
              <w:bottom w:val="single" w:sz="4" w:space="0" w:color="D9D9D9"/>
              <w:right w:val="nil"/>
            </w:tcBorders>
            <w:shd w:val="clear" w:color="auto" w:fill="auto"/>
            <w:noWrap/>
            <w:vAlign w:val="center"/>
            <w:hideMark/>
          </w:tcPr>
          <w:p w14:paraId="2AFB04FF" w14:textId="77777777" w:rsidR="00E24226" w:rsidRDefault="00E24226">
            <w:pPr>
              <w:rPr>
                <w:color w:val="000000"/>
                <w:sz w:val="20"/>
                <w:szCs w:val="20"/>
              </w:rPr>
            </w:pPr>
            <w:r>
              <w:rPr>
                <w:color w:val="000000"/>
                <w:sz w:val="20"/>
                <w:szCs w:val="20"/>
              </w:rPr>
              <w:t>8.5</w:t>
            </w:r>
          </w:p>
        </w:tc>
        <w:tc>
          <w:tcPr>
            <w:tcW w:w="1240" w:type="dxa"/>
            <w:tcBorders>
              <w:top w:val="nil"/>
              <w:left w:val="nil"/>
              <w:bottom w:val="single" w:sz="4" w:space="0" w:color="D9D9D9"/>
              <w:right w:val="nil"/>
            </w:tcBorders>
            <w:shd w:val="clear" w:color="auto" w:fill="auto"/>
            <w:noWrap/>
            <w:vAlign w:val="center"/>
            <w:hideMark/>
          </w:tcPr>
          <w:p w14:paraId="7AFB86DF"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1E7209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7F0DF51" w14:textId="77777777" w:rsidR="00E24226" w:rsidRDefault="00E24226">
            <w:pPr>
              <w:rPr>
                <w:color w:val="000000"/>
                <w:sz w:val="20"/>
                <w:szCs w:val="20"/>
              </w:rPr>
            </w:pPr>
            <w:r>
              <w:rPr>
                <w:color w:val="000000"/>
                <w:sz w:val="20"/>
                <w:szCs w:val="20"/>
              </w:rPr>
              <w:t>0.7</w:t>
            </w:r>
          </w:p>
        </w:tc>
        <w:tc>
          <w:tcPr>
            <w:tcW w:w="1450" w:type="dxa"/>
            <w:tcBorders>
              <w:top w:val="nil"/>
              <w:left w:val="nil"/>
              <w:bottom w:val="single" w:sz="4" w:space="0" w:color="D9D9D9"/>
              <w:right w:val="single" w:sz="4" w:space="0" w:color="auto"/>
            </w:tcBorders>
            <w:shd w:val="clear" w:color="auto" w:fill="auto"/>
            <w:noWrap/>
            <w:vAlign w:val="center"/>
            <w:hideMark/>
          </w:tcPr>
          <w:p w14:paraId="0EB3E837" w14:textId="77777777" w:rsidR="00E24226" w:rsidRDefault="00E24226">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26E04BE4" w14:textId="77777777" w:rsidR="00E24226" w:rsidRDefault="00E24226">
            <w:pPr>
              <w:rPr>
                <w:color w:val="000000"/>
                <w:sz w:val="20"/>
                <w:szCs w:val="20"/>
              </w:rPr>
            </w:pPr>
            <w:r>
              <w:rPr>
                <w:color w:val="000000"/>
                <w:sz w:val="20"/>
                <w:szCs w:val="20"/>
              </w:rPr>
              <w:t>32 (27, 37)</w:t>
            </w:r>
          </w:p>
        </w:tc>
        <w:tc>
          <w:tcPr>
            <w:tcW w:w="1620" w:type="dxa"/>
            <w:tcBorders>
              <w:top w:val="nil"/>
              <w:left w:val="nil"/>
              <w:bottom w:val="single" w:sz="4" w:space="0" w:color="D9D9D9"/>
              <w:right w:val="single" w:sz="4" w:space="0" w:color="000000"/>
            </w:tcBorders>
            <w:shd w:val="clear" w:color="auto" w:fill="auto"/>
            <w:noWrap/>
            <w:vAlign w:val="center"/>
            <w:hideMark/>
          </w:tcPr>
          <w:p w14:paraId="05CC2F5E" w14:textId="77777777" w:rsidR="00E24226" w:rsidRDefault="00E24226">
            <w:pPr>
              <w:rPr>
                <w:color w:val="000000"/>
                <w:sz w:val="20"/>
                <w:szCs w:val="20"/>
              </w:rPr>
            </w:pPr>
            <w:r>
              <w:rPr>
                <w:color w:val="000000"/>
                <w:sz w:val="20"/>
                <w:szCs w:val="20"/>
              </w:rPr>
              <w:t>0.20 (0.10, 0.31)</w:t>
            </w:r>
          </w:p>
        </w:tc>
      </w:tr>
      <w:tr w:rsidR="00E24226" w14:paraId="4B4420BE"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5D4C4" w14:textId="77777777" w:rsidR="00E24226" w:rsidRDefault="00E24226">
            <w:pPr>
              <w:rPr>
                <w:color w:val="000000"/>
                <w:sz w:val="20"/>
                <w:szCs w:val="20"/>
              </w:rPr>
            </w:pPr>
            <w:r>
              <w:rPr>
                <w:color w:val="000000"/>
                <w:sz w:val="20"/>
                <w:szCs w:val="20"/>
              </w:rPr>
              <w:t>33. Stockton, CA</w:t>
            </w:r>
          </w:p>
        </w:tc>
        <w:tc>
          <w:tcPr>
            <w:tcW w:w="1240" w:type="dxa"/>
            <w:tcBorders>
              <w:top w:val="nil"/>
              <w:left w:val="nil"/>
              <w:bottom w:val="single" w:sz="4" w:space="0" w:color="D9D9D9"/>
              <w:right w:val="nil"/>
            </w:tcBorders>
            <w:shd w:val="clear" w:color="auto" w:fill="auto"/>
            <w:noWrap/>
            <w:vAlign w:val="center"/>
            <w:hideMark/>
          </w:tcPr>
          <w:p w14:paraId="54303EFD"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59ED5D4E" w14:textId="77777777" w:rsidR="00E24226" w:rsidRDefault="00E24226">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02215AA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A02A16"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1F7B7147" w14:textId="77777777" w:rsidR="00E24226" w:rsidRDefault="00E24226">
            <w:pPr>
              <w:rPr>
                <w:color w:val="000000"/>
                <w:sz w:val="20"/>
                <w:szCs w:val="20"/>
              </w:rPr>
            </w:pPr>
            <w:r>
              <w:rPr>
                <w:color w:val="000000"/>
                <w:sz w:val="20"/>
                <w:szCs w:val="20"/>
              </w:rPr>
              <w:t>17.4</w:t>
            </w:r>
          </w:p>
        </w:tc>
        <w:tc>
          <w:tcPr>
            <w:tcW w:w="1620" w:type="dxa"/>
            <w:tcBorders>
              <w:top w:val="nil"/>
              <w:left w:val="nil"/>
              <w:bottom w:val="single" w:sz="4" w:space="0" w:color="D9D9D9"/>
              <w:right w:val="nil"/>
            </w:tcBorders>
            <w:shd w:val="clear" w:color="auto" w:fill="auto"/>
            <w:noWrap/>
            <w:vAlign w:val="center"/>
            <w:hideMark/>
          </w:tcPr>
          <w:p w14:paraId="5DB56EC2" w14:textId="77777777" w:rsidR="00E24226" w:rsidRDefault="00E24226">
            <w:pPr>
              <w:rPr>
                <w:color w:val="000000"/>
                <w:sz w:val="20"/>
                <w:szCs w:val="20"/>
              </w:rPr>
            </w:pPr>
            <w:r>
              <w:rPr>
                <w:color w:val="000000"/>
                <w:sz w:val="20"/>
                <w:szCs w:val="20"/>
              </w:rPr>
              <w:t>57 (47, 68)</w:t>
            </w:r>
          </w:p>
        </w:tc>
        <w:tc>
          <w:tcPr>
            <w:tcW w:w="1620" w:type="dxa"/>
            <w:tcBorders>
              <w:top w:val="nil"/>
              <w:left w:val="nil"/>
              <w:bottom w:val="single" w:sz="4" w:space="0" w:color="D9D9D9"/>
              <w:right w:val="single" w:sz="4" w:space="0" w:color="000000"/>
            </w:tcBorders>
            <w:shd w:val="clear" w:color="auto" w:fill="auto"/>
            <w:noWrap/>
            <w:vAlign w:val="center"/>
            <w:hideMark/>
          </w:tcPr>
          <w:p w14:paraId="1466EAA3" w14:textId="77777777" w:rsidR="00E24226" w:rsidRDefault="00E24226">
            <w:pPr>
              <w:rPr>
                <w:color w:val="000000"/>
                <w:sz w:val="20"/>
                <w:szCs w:val="20"/>
              </w:rPr>
            </w:pPr>
            <w:r>
              <w:rPr>
                <w:color w:val="000000"/>
                <w:sz w:val="20"/>
                <w:szCs w:val="20"/>
              </w:rPr>
              <w:t>0.25 (0.14, 0.39)</w:t>
            </w:r>
          </w:p>
        </w:tc>
      </w:tr>
      <w:tr w:rsidR="00E24226" w14:paraId="2A0A587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A8F557" w14:textId="77777777" w:rsidR="00E24226" w:rsidRDefault="00E24226">
            <w:pPr>
              <w:rPr>
                <w:color w:val="000000"/>
                <w:sz w:val="20"/>
                <w:szCs w:val="20"/>
              </w:rPr>
            </w:pPr>
            <w:r>
              <w:rPr>
                <w:color w:val="000000"/>
                <w:sz w:val="20"/>
                <w:szCs w:val="20"/>
              </w:rPr>
              <w:t>34. San Jose, CA</w:t>
            </w:r>
          </w:p>
        </w:tc>
        <w:tc>
          <w:tcPr>
            <w:tcW w:w="1240" w:type="dxa"/>
            <w:tcBorders>
              <w:top w:val="nil"/>
              <w:left w:val="nil"/>
              <w:bottom w:val="single" w:sz="4" w:space="0" w:color="D9D9D9"/>
              <w:right w:val="nil"/>
            </w:tcBorders>
            <w:shd w:val="clear" w:color="auto" w:fill="auto"/>
            <w:noWrap/>
            <w:vAlign w:val="center"/>
            <w:hideMark/>
          </w:tcPr>
          <w:p w14:paraId="5FD8B5B0" w14:textId="77777777" w:rsidR="00E24226" w:rsidRDefault="00E24226">
            <w:pPr>
              <w:rPr>
                <w:color w:val="000000"/>
                <w:sz w:val="20"/>
                <w:szCs w:val="20"/>
              </w:rPr>
            </w:pPr>
            <w:r>
              <w:rPr>
                <w:color w:val="000000"/>
                <w:sz w:val="20"/>
                <w:szCs w:val="20"/>
              </w:rPr>
              <w:t>12.0</w:t>
            </w:r>
          </w:p>
        </w:tc>
        <w:tc>
          <w:tcPr>
            <w:tcW w:w="1240" w:type="dxa"/>
            <w:tcBorders>
              <w:top w:val="nil"/>
              <w:left w:val="nil"/>
              <w:bottom w:val="single" w:sz="4" w:space="0" w:color="D9D9D9"/>
              <w:right w:val="nil"/>
            </w:tcBorders>
            <w:shd w:val="clear" w:color="auto" w:fill="auto"/>
            <w:noWrap/>
            <w:vAlign w:val="center"/>
            <w:hideMark/>
          </w:tcPr>
          <w:p w14:paraId="17BF0BCA"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1733F89C" w14:textId="77777777" w:rsidR="00E24226" w:rsidRDefault="00E24226">
            <w:pPr>
              <w:rPr>
                <w:color w:val="000000"/>
                <w:sz w:val="20"/>
                <w:szCs w:val="20"/>
              </w:rPr>
            </w:pPr>
            <w:r>
              <w:rPr>
                <w:color w:val="000000"/>
                <w:sz w:val="20"/>
                <w:szCs w:val="20"/>
              </w:rPr>
              <w:t>2.5</w:t>
            </w:r>
          </w:p>
        </w:tc>
        <w:tc>
          <w:tcPr>
            <w:tcW w:w="1240" w:type="dxa"/>
            <w:tcBorders>
              <w:top w:val="nil"/>
              <w:left w:val="nil"/>
              <w:bottom w:val="single" w:sz="4" w:space="0" w:color="D9D9D9"/>
              <w:right w:val="nil"/>
            </w:tcBorders>
            <w:shd w:val="clear" w:color="auto" w:fill="auto"/>
            <w:noWrap/>
            <w:vAlign w:val="center"/>
            <w:hideMark/>
          </w:tcPr>
          <w:p w14:paraId="3FD5434D" w14:textId="77777777" w:rsidR="00E24226" w:rsidRDefault="00E24226">
            <w:pPr>
              <w:rPr>
                <w:color w:val="000000"/>
                <w:sz w:val="20"/>
                <w:szCs w:val="20"/>
              </w:rPr>
            </w:pPr>
            <w:r>
              <w:rPr>
                <w:color w:val="000000"/>
                <w:sz w:val="20"/>
                <w:szCs w:val="20"/>
              </w:rPr>
              <w:t>1.7</w:t>
            </w:r>
          </w:p>
        </w:tc>
        <w:tc>
          <w:tcPr>
            <w:tcW w:w="1450" w:type="dxa"/>
            <w:tcBorders>
              <w:top w:val="nil"/>
              <w:left w:val="nil"/>
              <w:bottom w:val="single" w:sz="4" w:space="0" w:color="D9D9D9"/>
              <w:right w:val="single" w:sz="4" w:space="0" w:color="auto"/>
            </w:tcBorders>
            <w:shd w:val="clear" w:color="auto" w:fill="auto"/>
            <w:noWrap/>
            <w:vAlign w:val="center"/>
            <w:hideMark/>
          </w:tcPr>
          <w:p w14:paraId="7383B783" w14:textId="77777777" w:rsidR="00E24226" w:rsidRDefault="00E24226">
            <w:pPr>
              <w:rPr>
                <w:color w:val="000000"/>
                <w:sz w:val="20"/>
                <w:szCs w:val="20"/>
              </w:rPr>
            </w:pPr>
            <w:r>
              <w:rPr>
                <w:color w:val="000000"/>
                <w:sz w:val="20"/>
                <w:szCs w:val="20"/>
              </w:rPr>
              <w:t>2.6</w:t>
            </w:r>
          </w:p>
        </w:tc>
        <w:tc>
          <w:tcPr>
            <w:tcW w:w="1620" w:type="dxa"/>
            <w:tcBorders>
              <w:top w:val="nil"/>
              <w:left w:val="nil"/>
              <w:bottom w:val="single" w:sz="4" w:space="0" w:color="D9D9D9"/>
              <w:right w:val="nil"/>
            </w:tcBorders>
            <w:shd w:val="clear" w:color="auto" w:fill="auto"/>
            <w:noWrap/>
            <w:vAlign w:val="center"/>
            <w:hideMark/>
          </w:tcPr>
          <w:p w14:paraId="1F2414ED" w14:textId="77777777" w:rsidR="00E24226" w:rsidRDefault="00E24226">
            <w:pPr>
              <w:rPr>
                <w:color w:val="000000"/>
                <w:sz w:val="20"/>
                <w:szCs w:val="20"/>
              </w:rPr>
            </w:pPr>
            <w:r>
              <w:rPr>
                <w:color w:val="000000"/>
                <w:sz w:val="20"/>
                <w:szCs w:val="20"/>
              </w:rPr>
              <w:t>26 (24, 32)</w:t>
            </w:r>
          </w:p>
        </w:tc>
        <w:tc>
          <w:tcPr>
            <w:tcW w:w="1620" w:type="dxa"/>
            <w:tcBorders>
              <w:top w:val="nil"/>
              <w:left w:val="nil"/>
              <w:bottom w:val="single" w:sz="4" w:space="0" w:color="D9D9D9"/>
              <w:right w:val="single" w:sz="4" w:space="0" w:color="000000"/>
            </w:tcBorders>
            <w:shd w:val="clear" w:color="auto" w:fill="auto"/>
            <w:noWrap/>
            <w:vAlign w:val="center"/>
            <w:hideMark/>
          </w:tcPr>
          <w:p w14:paraId="46439726" w14:textId="77777777" w:rsidR="00E24226" w:rsidRDefault="00E24226">
            <w:pPr>
              <w:rPr>
                <w:color w:val="000000"/>
                <w:sz w:val="20"/>
                <w:szCs w:val="20"/>
              </w:rPr>
            </w:pPr>
            <w:r>
              <w:rPr>
                <w:color w:val="000000"/>
                <w:sz w:val="20"/>
                <w:szCs w:val="20"/>
              </w:rPr>
              <w:t>0.31 (0.17, 0.47)</w:t>
            </w:r>
          </w:p>
        </w:tc>
      </w:tr>
      <w:tr w:rsidR="00E24226" w14:paraId="0AB5756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9F1520E" w14:textId="77777777" w:rsidR="00E24226" w:rsidRDefault="00E24226">
            <w:pPr>
              <w:rPr>
                <w:color w:val="000000"/>
                <w:sz w:val="20"/>
                <w:szCs w:val="20"/>
              </w:rPr>
            </w:pPr>
            <w:r>
              <w:rPr>
                <w:color w:val="000000"/>
                <w:sz w:val="20"/>
                <w:szCs w:val="20"/>
              </w:rPr>
              <w:t>35. Tulsa, OK</w:t>
            </w:r>
          </w:p>
        </w:tc>
        <w:tc>
          <w:tcPr>
            <w:tcW w:w="1240" w:type="dxa"/>
            <w:tcBorders>
              <w:top w:val="nil"/>
              <w:left w:val="nil"/>
              <w:bottom w:val="single" w:sz="4" w:space="0" w:color="D9D9D9"/>
              <w:right w:val="nil"/>
            </w:tcBorders>
            <w:shd w:val="clear" w:color="auto" w:fill="auto"/>
            <w:noWrap/>
            <w:vAlign w:val="center"/>
            <w:hideMark/>
          </w:tcPr>
          <w:p w14:paraId="69E5C816" w14:textId="77777777" w:rsidR="00E24226" w:rsidRDefault="00E24226">
            <w:pPr>
              <w:rPr>
                <w:color w:val="000000"/>
                <w:sz w:val="20"/>
                <w:szCs w:val="20"/>
              </w:rPr>
            </w:pPr>
            <w:r>
              <w:rPr>
                <w:color w:val="000000"/>
                <w:sz w:val="20"/>
                <w:szCs w:val="20"/>
              </w:rPr>
              <w:t>14.2</w:t>
            </w:r>
          </w:p>
        </w:tc>
        <w:tc>
          <w:tcPr>
            <w:tcW w:w="1240" w:type="dxa"/>
            <w:tcBorders>
              <w:top w:val="nil"/>
              <w:left w:val="nil"/>
              <w:bottom w:val="single" w:sz="4" w:space="0" w:color="D9D9D9"/>
              <w:right w:val="nil"/>
            </w:tcBorders>
            <w:shd w:val="clear" w:color="auto" w:fill="auto"/>
            <w:noWrap/>
            <w:vAlign w:val="center"/>
            <w:hideMark/>
          </w:tcPr>
          <w:p w14:paraId="2F39EE80"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C7F7DAA"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204C272" w14:textId="77777777" w:rsidR="00E24226" w:rsidRDefault="00E24226">
            <w:pPr>
              <w:rPr>
                <w:color w:val="000000"/>
                <w:sz w:val="20"/>
                <w:szCs w:val="20"/>
              </w:rPr>
            </w:pPr>
            <w:r>
              <w:rPr>
                <w:color w:val="000000"/>
                <w:sz w:val="20"/>
                <w:szCs w:val="20"/>
              </w:rPr>
              <w:t>3.0</w:t>
            </w:r>
          </w:p>
        </w:tc>
        <w:tc>
          <w:tcPr>
            <w:tcW w:w="1450" w:type="dxa"/>
            <w:tcBorders>
              <w:top w:val="nil"/>
              <w:left w:val="nil"/>
              <w:bottom w:val="single" w:sz="4" w:space="0" w:color="D9D9D9"/>
              <w:right w:val="single" w:sz="4" w:space="0" w:color="auto"/>
            </w:tcBorders>
            <w:shd w:val="clear" w:color="auto" w:fill="auto"/>
            <w:noWrap/>
            <w:vAlign w:val="center"/>
            <w:hideMark/>
          </w:tcPr>
          <w:p w14:paraId="2BA4412B" w14:textId="77777777" w:rsidR="00E24226" w:rsidRDefault="00E24226">
            <w:pPr>
              <w:rPr>
                <w:color w:val="000000"/>
                <w:sz w:val="20"/>
                <w:szCs w:val="20"/>
              </w:rPr>
            </w:pPr>
            <w:r>
              <w:rPr>
                <w:color w:val="000000"/>
                <w:sz w:val="20"/>
                <w:szCs w:val="20"/>
              </w:rPr>
              <w:t>12.9</w:t>
            </w:r>
          </w:p>
        </w:tc>
        <w:tc>
          <w:tcPr>
            <w:tcW w:w="1620" w:type="dxa"/>
            <w:tcBorders>
              <w:top w:val="nil"/>
              <w:left w:val="nil"/>
              <w:bottom w:val="single" w:sz="4" w:space="0" w:color="D9D9D9"/>
              <w:right w:val="nil"/>
            </w:tcBorders>
            <w:shd w:val="clear" w:color="auto" w:fill="auto"/>
            <w:noWrap/>
            <w:vAlign w:val="center"/>
            <w:hideMark/>
          </w:tcPr>
          <w:p w14:paraId="5764D979" w14:textId="77777777" w:rsidR="00E24226" w:rsidRDefault="00E24226">
            <w:pPr>
              <w:rPr>
                <w:color w:val="000000"/>
                <w:sz w:val="20"/>
                <w:szCs w:val="20"/>
              </w:rPr>
            </w:pPr>
            <w:r>
              <w:rPr>
                <w:color w:val="000000"/>
                <w:sz w:val="20"/>
                <w:szCs w:val="20"/>
              </w:rPr>
              <w:t>36 (28, 43)</w:t>
            </w:r>
          </w:p>
        </w:tc>
        <w:tc>
          <w:tcPr>
            <w:tcW w:w="1620" w:type="dxa"/>
            <w:tcBorders>
              <w:top w:val="nil"/>
              <w:left w:val="nil"/>
              <w:bottom w:val="single" w:sz="4" w:space="0" w:color="D9D9D9"/>
              <w:right w:val="single" w:sz="4" w:space="0" w:color="000000"/>
            </w:tcBorders>
            <w:shd w:val="clear" w:color="auto" w:fill="auto"/>
            <w:noWrap/>
            <w:vAlign w:val="center"/>
            <w:hideMark/>
          </w:tcPr>
          <w:p w14:paraId="52F7E267" w14:textId="77777777" w:rsidR="00E24226" w:rsidRDefault="00E24226">
            <w:pPr>
              <w:rPr>
                <w:color w:val="000000"/>
                <w:sz w:val="20"/>
                <w:szCs w:val="20"/>
              </w:rPr>
            </w:pPr>
            <w:r>
              <w:rPr>
                <w:color w:val="000000"/>
                <w:sz w:val="20"/>
                <w:szCs w:val="20"/>
              </w:rPr>
              <w:t>0.39 (0.24, 0.54)</w:t>
            </w:r>
          </w:p>
        </w:tc>
      </w:tr>
      <w:tr w:rsidR="00E24226" w14:paraId="63D1071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E654D59" w14:textId="77777777" w:rsidR="00E24226" w:rsidRDefault="00E24226">
            <w:pPr>
              <w:rPr>
                <w:color w:val="000000"/>
                <w:sz w:val="20"/>
                <w:szCs w:val="20"/>
              </w:rPr>
            </w:pPr>
            <w:r>
              <w:rPr>
                <w:color w:val="000000"/>
                <w:sz w:val="20"/>
                <w:szCs w:val="20"/>
              </w:rPr>
              <w:t>36. Youngstown, OH-PA</w:t>
            </w:r>
          </w:p>
        </w:tc>
        <w:tc>
          <w:tcPr>
            <w:tcW w:w="1240" w:type="dxa"/>
            <w:tcBorders>
              <w:top w:val="nil"/>
              <w:left w:val="nil"/>
              <w:bottom w:val="single" w:sz="4" w:space="0" w:color="D9D9D9"/>
              <w:right w:val="nil"/>
            </w:tcBorders>
            <w:shd w:val="clear" w:color="auto" w:fill="auto"/>
            <w:noWrap/>
            <w:vAlign w:val="center"/>
            <w:hideMark/>
          </w:tcPr>
          <w:p w14:paraId="3F554F3C" w14:textId="77777777" w:rsidR="00E24226" w:rsidRDefault="00E24226">
            <w:pPr>
              <w:rPr>
                <w:color w:val="000000"/>
                <w:sz w:val="20"/>
                <w:szCs w:val="20"/>
              </w:rPr>
            </w:pPr>
            <w:r>
              <w:rPr>
                <w:color w:val="000000"/>
                <w:sz w:val="20"/>
                <w:szCs w:val="20"/>
              </w:rPr>
              <w:t>16.0</w:t>
            </w:r>
          </w:p>
        </w:tc>
        <w:tc>
          <w:tcPr>
            <w:tcW w:w="1240" w:type="dxa"/>
            <w:tcBorders>
              <w:top w:val="nil"/>
              <w:left w:val="nil"/>
              <w:bottom w:val="single" w:sz="4" w:space="0" w:color="D9D9D9"/>
              <w:right w:val="nil"/>
            </w:tcBorders>
            <w:shd w:val="clear" w:color="auto" w:fill="auto"/>
            <w:noWrap/>
            <w:vAlign w:val="center"/>
            <w:hideMark/>
          </w:tcPr>
          <w:p w14:paraId="46CD8D0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56A85CB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3FAFA5C"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1E634F46" w14:textId="77777777" w:rsidR="00E24226" w:rsidRDefault="00E24226">
            <w:pPr>
              <w:rPr>
                <w:color w:val="000000"/>
                <w:sz w:val="20"/>
                <w:szCs w:val="20"/>
              </w:rPr>
            </w:pPr>
            <w:r>
              <w:rPr>
                <w:color w:val="000000"/>
                <w:sz w:val="20"/>
                <w:szCs w:val="20"/>
              </w:rPr>
              <w:t>23.9</w:t>
            </w:r>
          </w:p>
        </w:tc>
        <w:tc>
          <w:tcPr>
            <w:tcW w:w="1620" w:type="dxa"/>
            <w:tcBorders>
              <w:top w:val="nil"/>
              <w:left w:val="nil"/>
              <w:bottom w:val="single" w:sz="4" w:space="0" w:color="D9D9D9"/>
              <w:right w:val="nil"/>
            </w:tcBorders>
            <w:shd w:val="clear" w:color="auto" w:fill="auto"/>
            <w:noWrap/>
            <w:vAlign w:val="center"/>
            <w:hideMark/>
          </w:tcPr>
          <w:p w14:paraId="62E4FE94" w14:textId="77777777" w:rsidR="00E24226" w:rsidRDefault="00E24226">
            <w:pPr>
              <w:rPr>
                <w:color w:val="000000"/>
                <w:sz w:val="20"/>
                <w:szCs w:val="20"/>
              </w:rPr>
            </w:pPr>
            <w:r>
              <w:rPr>
                <w:color w:val="000000"/>
                <w:sz w:val="20"/>
                <w:szCs w:val="20"/>
              </w:rPr>
              <w:t>55 (48, 63)</w:t>
            </w:r>
          </w:p>
        </w:tc>
        <w:tc>
          <w:tcPr>
            <w:tcW w:w="1620" w:type="dxa"/>
            <w:tcBorders>
              <w:top w:val="nil"/>
              <w:left w:val="nil"/>
              <w:bottom w:val="single" w:sz="4" w:space="0" w:color="D9D9D9"/>
              <w:right w:val="single" w:sz="4" w:space="0" w:color="000000"/>
            </w:tcBorders>
            <w:shd w:val="clear" w:color="auto" w:fill="auto"/>
            <w:noWrap/>
            <w:vAlign w:val="center"/>
            <w:hideMark/>
          </w:tcPr>
          <w:p w14:paraId="06075EEB" w14:textId="77777777" w:rsidR="00E24226" w:rsidRDefault="00E24226">
            <w:pPr>
              <w:rPr>
                <w:color w:val="000000"/>
                <w:sz w:val="20"/>
                <w:szCs w:val="20"/>
              </w:rPr>
            </w:pPr>
            <w:r>
              <w:rPr>
                <w:color w:val="000000"/>
                <w:sz w:val="20"/>
                <w:szCs w:val="20"/>
              </w:rPr>
              <w:t>0.42 (0.21, 0.63)</w:t>
            </w:r>
          </w:p>
        </w:tc>
      </w:tr>
      <w:tr w:rsidR="00E24226" w14:paraId="7D485FB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50A7750" w14:textId="77777777" w:rsidR="00E24226" w:rsidRDefault="00E24226">
            <w:pPr>
              <w:rPr>
                <w:color w:val="000000"/>
                <w:sz w:val="20"/>
                <w:szCs w:val="20"/>
              </w:rPr>
            </w:pPr>
            <w:r>
              <w:rPr>
                <w:color w:val="000000"/>
                <w:sz w:val="20"/>
                <w:szCs w:val="20"/>
              </w:rPr>
              <w:t>37. Grand Rapids, MI</w:t>
            </w:r>
          </w:p>
        </w:tc>
        <w:tc>
          <w:tcPr>
            <w:tcW w:w="1240" w:type="dxa"/>
            <w:tcBorders>
              <w:top w:val="nil"/>
              <w:left w:val="nil"/>
              <w:bottom w:val="single" w:sz="4" w:space="0" w:color="D9D9D9"/>
              <w:right w:val="nil"/>
            </w:tcBorders>
            <w:shd w:val="clear" w:color="auto" w:fill="auto"/>
            <w:noWrap/>
            <w:vAlign w:val="center"/>
            <w:hideMark/>
          </w:tcPr>
          <w:p w14:paraId="5D903677" w14:textId="77777777" w:rsidR="00E24226" w:rsidRDefault="00E24226">
            <w:pPr>
              <w:rPr>
                <w:color w:val="000000"/>
                <w:sz w:val="20"/>
                <w:szCs w:val="20"/>
              </w:rPr>
            </w:pPr>
            <w:r>
              <w:rPr>
                <w:color w:val="000000"/>
                <w:sz w:val="20"/>
                <w:szCs w:val="20"/>
              </w:rPr>
              <w:t>13.8</w:t>
            </w:r>
          </w:p>
        </w:tc>
        <w:tc>
          <w:tcPr>
            <w:tcW w:w="1240" w:type="dxa"/>
            <w:tcBorders>
              <w:top w:val="nil"/>
              <w:left w:val="nil"/>
              <w:bottom w:val="single" w:sz="4" w:space="0" w:color="D9D9D9"/>
              <w:right w:val="nil"/>
            </w:tcBorders>
            <w:shd w:val="clear" w:color="auto" w:fill="auto"/>
            <w:noWrap/>
            <w:vAlign w:val="center"/>
            <w:hideMark/>
          </w:tcPr>
          <w:p w14:paraId="00865D7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3DBD00E4"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6D7F011" w14:textId="77777777" w:rsidR="00E24226" w:rsidRDefault="00E24226">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752174D2" w14:textId="77777777" w:rsidR="00E24226" w:rsidRDefault="00E24226">
            <w:pPr>
              <w:rPr>
                <w:color w:val="000000"/>
                <w:sz w:val="20"/>
                <w:szCs w:val="20"/>
              </w:rPr>
            </w:pPr>
            <w:r>
              <w:rPr>
                <w:color w:val="000000"/>
                <w:sz w:val="20"/>
                <w:szCs w:val="20"/>
              </w:rPr>
              <w:t>18.4</w:t>
            </w:r>
          </w:p>
        </w:tc>
        <w:tc>
          <w:tcPr>
            <w:tcW w:w="1620" w:type="dxa"/>
            <w:tcBorders>
              <w:top w:val="nil"/>
              <w:left w:val="nil"/>
              <w:bottom w:val="single" w:sz="4" w:space="0" w:color="D9D9D9"/>
              <w:right w:val="nil"/>
            </w:tcBorders>
            <w:shd w:val="clear" w:color="auto" w:fill="auto"/>
            <w:noWrap/>
            <w:vAlign w:val="center"/>
            <w:hideMark/>
          </w:tcPr>
          <w:p w14:paraId="1F8B826B" w14:textId="77777777" w:rsidR="00E24226" w:rsidRDefault="00E24226">
            <w:pPr>
              <w:rPr>
                <w:color w:val="000000"/>
                <w:sz w:val="20"/>
                <w:szCs w:val="20"/>
              </w:rPr>
            </w:pPr>
            <w:r>
              <w:rPr>
                <w:color w:val="000000"/>
                <w:sz w:val="20"/>
                <w:szCs w:val="20"/>
              </w:rPr>
              <w:t>45 (41, 52)</w:t>
            </w:r>
          </w:p>
        </w:tc>
        <w:tc>
          <w:tcPr>
            <w:tcW w:w="1620" w:type="dxa"/>
            <w:tcBorders>
              <w:top w:val="nil"/>
              <w:left w:val="nil"/>
              <w:bottom w:val="single" w:sz="4" w:space="0" w:color="D9D9D9"/>
              <w:right w:val="single" w:sz="4" w:space="0" w:color="000000"/>
            </w:tcBorders>
            <w:shd w:val="clear" w:color="auto" w:fill="auto"/>
            <w:noWrap/>
            <w:vAlign w:val="center"/>
            <w:hideMark/>
          </w:tcPr>
          <w:p w14:paraId="46170C87" w14:textId="77777777" w:rsidR="00E24226" w:rsidRDefault="00E24226">
            <w:pPr>
              <w:rPr>
                <w:color w:val="000000"/>
                <w:sz w:val="20"/>
                <w:szCs w:val="20"/>
              </w:rPr>
            </w:pPr>
            <w:r>
              <w:rPr>
                <w:color w:val="000000"/>
                <w:sz w:val="20"/>
                <w:szCs w:val="20"/>
              </w:rPr>
              <w:t>0.22 (0.05, 0.33)</w:t>
            </w:r>
          </w:p>
        </w:tc>
      </w:tr>
      <w:tr w:rsidR="00E24226" w14:paraId="6A2B671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C8D1D63" w14:textId="77777777" w:rsidR="00E24226" w:rsidRDefault="00E24226">
            <w:pPr>
              <w:rPr>
                <w:color w:val="000000"/>
                <w:sz w:val="20"/>
                <w:szCs w:val="20"/>
              </w:rPr>
            </w:pPr>
            <w:r>
              <w:rPr>
                <w:color w:val="000000"/>
                <w:sz w:val="20"/>
                <w:szCs w:val="20"/>
              </w:rPr>
              <w:t>38. Tuscaloosa, AL</w:t>
            </w:r>
          </w:p>
        </w:tc>
        <w:tc>
          <w:tcPr>
            <w:tcW w:w="1240" w:type="dxa"/>
            <w:tcBorders>
              <w:top w:val="nil"/>
              <w:left w:val="nil"/>
              <w:bottom w:val="single" w:sz="4" w:space="0" w:color="D9D9D9"/>
              <w:right w:val="nil"/>
            </w:tcBorders>
            <w:shd w:val="clear" w:color="auto" w:fill="auto"/>
            <w:noWrap/>
            <w:vAlign w:val="center"/>
            <w:hideMark/>
          </w:tcPr>
          <w:p w14:paraId="2CAD4F6F" w14:textId="77777777" w:rsidR="00E24226" w:rsidRDefault="00E24226">
            <w:pPr>
              <w:rPr>
                <w:color w:val="000000"/>
                <w:sz w:val="20"/>
                <w:szCs w:val="20"/>
              </w:rPr>
            </w:pPr>
            <w:r>
              <w:rPr>
                <w:color w:val="000000"/>
                <w:sz w:val="20"/>
                <w:szCs w:val="20"/>
              </w:rPr>
              <w:t>11.6</w:t>
            </w:r>
          </w:p>
        </w:tc>
        <w:tc>
          <w:tcPr>
            <w:tcW w:w="1240" w:type="dxa"/>
            <w:tcBorders>
              <w:top w:val="nil"/>
              <w:left w:val="nil"/>
              <w:bottom w:val="single" w:sz="4" w:space="0" w:color="D9D9D9"/>
              <w:right w:val="nil"/>
            </w:tcBorders>
            <w:shd w:val="clear" w:color="auto" w:fill="auto"/>
            <w:noWrap/>
            <w:vAlign w:val="center"/>
            <w:hideMark/>
          </w:tcPr>
          <w:p w14:paraId="0FCD217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B8927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7C0E4DB" w14:textId="77777777" w:rsidR="00E24226" w:rsidRDefault="00E24226">
            <w:pPr>
              <w:rPr>
                <w:color w:val="000000"/>
                <w:sz w:val="20"/>
                <w:szCs w:val="20"/>
              </w:rPr>
            </w:pPr>
            <w:r>
              <w:rPr>
                <w:color w:val="000000"/>
                <w:sz w:val="20"/>
                <w:szCs w:val="20"/>
              </w:rPr>
              <w:t>0.4</w:t>
            </w:r>
          </w:p>
        </w:tc>
        <w:tc>
          <w:tcPr>
            <w:tcW w:w="1450" w:type="dxa"/>
            <w:tcBorders>
              <w:top w:val="nil"/>
              <w:left w:val="nil"/>
              <w:bottom w:val="single" w:sz="4" w:space="0" w:color="D9D9D9"/>
              <w:right w:val="single" w:sz="4" w:space="0" w:color="auto"/>
            </w:tcBorders>
            <w:shd w:val="clear" w:color="auto" w:fill="auto"/>
            <w:noWrap/>
            <w:vAlign w:val="center"/>
            <w:hideMark/>
          </w:tcPr>
          <w:p w14:paraId="6E18A250" w14:textId="77777777" w:rsidR="00E24226" w:rsidRDefault="00E24226">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4217C176" w14:textId="77777777" w:rsidR="00E24226" w:rsidRDefault="00E24226">
            <w:pPr>
              <w:rPr>
                <w:color w:val="000000"/>
                <w:sz w:val="20"/>
                <w:szCs w:val="20"/>
              </w:rPr>
            </w:pPr>
            <w:r>
              <w:rPr>
                <w:color w:val="000000"/>
                <w:sz w:val="20"/>
                <w:szCs w:val="20"/>
              </w:rPr>
              <w:t>55 (45, 69)</w:t>
            </w:r>
          </w:p>
        </w:tc>
        <w:tc>
          <w:tcPr>
            <w:tcW w:w="1620" w:type="dxa"/>
            <w:tcBorders>
              <w:top w:val="nil"/>
              <w:left w:val="nil"/>
              <w:bottom w:val="single" w:sz="4" w:space="0" w:color="D9D9D9"/>
              <w:right w:val="single" w:sz="4" w:space="0" w:color="000000"/>
            </w:tcBorders>
            <w:shd w:val="clear" w:color="auto" w:fill="auto"/>
            <w:noWrap/>
            <w:vAlign w:val="center"/>
            <w:hideMark/>
          </w:tcPr>
          <w:p w14:paraId="2465A303" w14:textId="77777777" w:rsidR="00E24226" w:rsidRDefault="00E24226">
            <w:pPr>
              <w:rPr>
                <w:color w:val="000000"/>
                <w:sz w:val="20"/>
                <w:szCs w:val="20"/>
              </w:rPr>
            </w:pPr>
            <w:r>
              <w:rPr>
                <w:color w:val="000000"/>
                <w:sz w:val="20"/>
                <w:szCs w:val="20"/>
              </w:rPr>
              <w:t>0.50 (0.27, 0.74)</w:t>
            </w:r>
          </w:p>
        </w:tc>
      </w:tr>
      <w:tr w:rsidR="00E24226" w14:paraId="09E16CB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1E64ED" w14:textId="77777777" w:rsidR="00E24226" w:rsidRDefault="00E24226">
            <w:pPr>
              <w:rPr>
                <w:color w:val="000000"/>
                <w:sz w:val="20"/>
                <w:szCs w:val="20"/>
              </w:rPr>
            </w:pPr>
            <w:r>
              <w:rPr>
                <w:color w:val="000000"/>
                <w:sz w:val="20"/>
                <w:szCs w:val="20"/>
              </w:rPr>
              <w:t>39. Lancaster, PA</w:t>
            </w:r>
          </w:p>
        </w:tc>
        <w:tc>
          <w:tcPr>
            <w:tcW w:w="1240" w:type="dxa"/>
            <w:tcBorders>
              <w:top w:val="nil"/>
              <w:left w:val="nil"/>
              <w:bottom w:val="single" w:sz="4" w:space="0" w:color="D9D9D9"/>
              <w:right w:val="nil"/>
            </w:tcBorders>
            <w:shd w:val="clear" w:color="auto" w:fill="auto"/>
            <w:noWrap/>
            <w:vAlign w:val="center"/>
            <w:hideMark/>
          </w:tcPr>
          <w:p w14:paraId="0F1298D7"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577E2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CCBE0F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81415C"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7DB54F05" w14:textId="77777777" w:rsidR="00E24226" w:rsidRDefault="00E24226">
            <w:pPr>
              <w:rPr>
                <w:color w:val="000000"/>
                <w:sz w:val="20"/>
                <w:szCs w:val="20"/>
              </w:rPr>
            </w:pPr>
            <w:r>
              <w:rPr>
                <w:color w:val="000000"/>
                <w:sz w:val="20"/>
                <w:szCs w:val="20"/>
              </w:rPr>
              <w:t>22.5</w:t>
            </w:r>
          </w:p>
        </w:tc>
        <w:tc>
          <w:tcPr>
            <w:tcW w:w="1620" w:type="dxa"/>
            <w:tcBorders>
              <w:top w:val="nil"/>
              <w:left w:val="nil"/>
              <w:bottom w:val="single" w:sz="4" w:space="0" w:color="D9D9D9"/>
              <w:right w:val="nil"/>
            </w:tcBorders>
            <w:shd w:val="clear" w:color="auto" w:fill="auto"/>
            <w:noWrap/>
            <w:vAlign w:val="center"/>
            <w:hideMark/>
          </w:tcPr>
          <w:p w14:paraId="2FA56289" w14:textId="77777777" w:rsidR="00E24226" w:rsidRDefault="00E24226">
            <w:pPr>
              <w:rPr>
                <w:color w:val="000000"/>
                <w:sz w:val="20"/>
                <w:szCs w:val="20"/>
              </w:rPr>
            </w:pPr>
            <w:r>
              <w:rPr>
                <w:color w:val="000000"/>
                <w:sz w:val="20"/>
                <w:szCs w:val="20"/>
              </w:rPr>
              <w:t>64 (51, 78)</w:t>
            </w:r>
          </w:p>
        </w:tc>
        <w:tc>
          <w:tcPr>
            <w:tcW w:w="1620" w:type="dxa"/>
            <w:tcBorders>
              <w:top w:val="nil"/>
              <w:left w:val="nil"/>
              <w:bottom w:val="single" w:sz="4" w:space="0" w:color="D9D9D9"/>
              <w:right w:val="single" w:sz="4" w:space="0" w:color="000000"/>
            </w:tcBorders>
            <w:shd w:val="clear" w:color="auto" w:fill="auto"/>
            <w:noWrap/>
            <w:vAlign w:val="center"/>
            <w:hideMark/>
          </w:tcPr>
          <w:p w14:paraId="76C1F503" w14:textId="77777777" w:rsidR="00E24226" w:rsidRDefault="00E24226">
            <w:pPr>
              <w:rPr>
                <w:color w:val="000000"/>
                <w:sz w:val="20"/>
                <w:szCs w:val="20"/>
              </w:rPr>
            </w:pPr>
            <w:r>
              <w:rPr>
                <w:color w:val="000000"/>
                <w:sz w:val="20"/>
                <w:szCs w:val="20"/>
              </w:rPr>
              <w:t>0.31 (0.15, 0.47)</w:t>
            </w:r>
          </w:p>
        </w:tc>
      </w:tr>
      <w:tr w:rsidR="00E24226" w14:paraId="53BBDBE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814E022" w14:textId="77777777" w:rsidR="00E24226" w:rsidRDefault="00E24226">
            <w:pPr>
              <w:rPr>
                <w:color w:val="000000"/>
                <w:sz w:val="20"/>
                <w:szCs w:val="20"/>
              </w:rPr>
            </w:pPr>
            <w:r>
              <w:rPr>
                <w:color w:val="000000"/>
                <w:sz w:val="20"/>
                <w:szCs w:val="20"/>
              </w:rPr>
              <w:t>40. Pittsburgh, PA</w:t>
            </w:r>
          </w:p>
        </w:tc>
        <w:tc>
          <w:tcPr>
            <w:tcW w:w="1240" w:type="dxa"/>
            <w:tcBorders>
              <w:top w:val="nil"/>
              <w:left w:val="nil"/>
              <w:bottom w:val="single" w:sz="4" w:space="0" w:color="D9D9D9"/>
              <w:right w:val="nil"/>
            </w:tcBorders>
            <w:shd w:val="clear" w:color="auto" w:fill="auto"/>
            <w:noWrap/>
            <w:vAlign w:val="center"/>
            <w:hideMark/>
          </w:tcPr>
          <w:p w14:paraId="43E7338C" w14:textId="77777777" w:rsidR="00E24226" w:rsidRDefault="00E24226">
            <w:pPr>
              <w:rPr>
                <w:color w:val="000000"/>
                <w:sz w:val="20"/>
                <w:szCs w:val="20"/>
              </w:rPr>
            </w:pPr>
            <w:r>
              <w:rPr>
                <w:color w:val="000000"/>
                <w:sz w:val="20"/>
                <w:szCs w:val="20"/>
              </w:rPr>
              <w:t>13.4</w:t>
            </w:r>
          </w:p>
        </w:tc>
        <w:tc>
          <w:tcPr>
            <w:tcW w:w="1240" w:type="dxa"/>
            <w:tcBorders>
              <w:top w:val="nil"/>
              <w:left w:val="nil"/>
              <w:bottom w:val="single" w:sz="4" w:space="0" w:color="D9D9D9"/>
              <w:right w:val="nil"/>
            </w:tcBorders>
            <w:shd w:val="clear" w:color="auto" w:fill="auto"/>
            <w:noWrap/>
            <w:vAlign w:val="center"/>
            <w:hideMark/>
          </w:tcPr>
          <w:p w14:paraId="17B1485F"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7321512"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275EFBA1" w14:textId="77777777" w:rsidR="00E24226" w:rsidRDefault="00E24226">
            <w:pPr>
              <w:rPr>
                <w:color w:val="000000"/>
                <w:sz w:val="20"/>
                <w:szCs w:val="20"/>
              </w:rPr>
            </w:pPr>
            <w:r>
              <w:rPr>
                <w:color w:val="000000"/>
                <w:sz w:val="20"/>
                <w:szCs w:val="20"/>
              </w:rPr>
              <w:t>6.1</w:t>
            </w:r>
          </w:p>
        </w:tc>
        <w:tc>
          <w:tcPr>
            <w:tcW w:w="1450" w:type="dxa"/>
            <w:tcBorders>
              <w:top w:val="nil"/>
              <w:left w:val="nil"/>
              <w:bottom w:val="single" w:sz="4" w:space="0" w:color="D9D9D9"/>
              <w:right w:val="single" w:sz="4" w:space="0" w:color="auto"/>
            </w:tcBorders>
            <w:shd w:val="clear" w:color="auto" w:fill="auto"/>
            <w:noWrap/>
            <w:vAlign w:val="center"/>
            <w:hideMark/>
          </w:tcPr>
          <w:p w14:paraId="01E809C9" w14:textId="77777777" w:rsidR="00E24226" w:rsidRDefault="00E24226">
            <w:pPr>
              <w:rPr>
                <w:color w:val="000000"/>
                <w:sz w:val="20"/>
                <w:szCs w:val="20"/>
              </w:rPr>
            </w:pPr>
            <w:r>
              <w:rPr>
                <w:color w:val="000000"/>
                <w:sz w:val="20"/>
                <w:szCs w:val="20"/>
              </w:rPr>
              <w:t>277.5</w:t>
            </w:r>
          </w:p>
        </w:tc>
        <w:tc>
          <w:tcPr>
            <w:tcW w:w="1620" w:type="dxa"/>
            <w:tcBorders>
              <w:top w:val="nil"/>
              <w:left w:val="nil"/>
              <w:bottom w:val="single" w:sz="4" w:space="0" w:color="D9D9D9"/>
              <w:right w:val="nil"/>
            </w:tcBorders>
            <w:shd w:val="clear" w:color="auto" w:fill="auto"/>
            <w:noWrap/>
            <w:vAlign w:val="center"/>
            <w:hideMark/>
          </w:tcPr>
          <w:p w14:paraId="3DCC23A2" w14:textId="77777777" w:rsidR="00E24226" w:rsidRDefault="00E24226">
            <w:pPr>
              <w:rPr>
                <w:color w:val="000000"/>
                <w:sz w:val="20"/>
                <w:szCs w:val="20"/>
              </w:rPr>
            </w:pPr>
            <w:r>
              <w:rPr>
                <w:color w:val="000000"/>
                <w:sz w:val="20"/>
                <w:szCs w:val="20"/>
              </w:rPr>
              <w:t>415 (354, 502)</w:t>
            </w:r>
          </w:p>
        </w:tc>
        <w:tc>
          <w:tcPr>
            <w:tcW w:w="1620" w:type="dxa"/>
            <w:tcBorders>
              <w:top w:val="nil"/>
              <w:left w:val="nil"/>
              <w:bottom w:val="single" w:sz="4" w:space="0" w:color="D9D9D9"/>
              <w:right w:val="single" w:sz="4" w:space="0" w:color="000000"/>
            </w:tcBorders>
            <w:shd w:val="clear" w:color="auto" w:fill="auto"/>
            <w:noWrap/>
            <w:vAlign w:val="center"/>
            <w:hideMark/>
          </w:tcPr>
          <w:p w14:paraId="5B7FDFDC" w14:textId="77777777" w:rsidR="00E24226" w:rsidRDefault="00E24226">
            <w:pPr>
              <w:rPr>
                <w:color w:val="000000"/>
                <w:sz w:val="20"/>
                <w:szCs w:val="20"/>
              </w:rPr>
            </w:pPr>
            <w:r>
              <w:rPr>
                <w:color w:val="000000"/>
                <w:sz w:val="20"/>
                <w:szCs w:val="20"/>
              </w:rPr>
              <w:t>0.47 (0.23, 0.71)</w:t>
            </w:r>
          </w:p>
        </w:tc>
      </w:tr>
      <w:tr w:rsidR="00E24226" w14:paraId="149C8FC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EF2239" w14:textId="77777777" w:rsidR="00E24226" w:rsidRDefault="00E24226">
            <w:pPr>
              <w:rPr>
                <w:color w:val="000000"/>
                <w:sz w:val="20"/>
                <w:szCs w:val="20"/>
              </w:rPr>
            </w:pPr>
            <w:r>
              <w:rPr>
                <w:color w:val="000000"/>
                <w:sz w:val="20"/>
                <w:szCs w:val="20"/>
              </w:rPr>
              <w:t>41. Lexington-Fayette, KY</w:t>
            </w:r>
          </w:p>
        </w:tc>
        <w:tc>
          <w:tcPr>
            <w:tcW w:w="1240" w:type="dxa"/>
            <w:tcBorders>
              <w:top w:val="nil"/>
              <w:left w:val="nil"/>
              <w:bottom w:val="single" w:sz="4" w:space="0" w:color="D9D9D9"/>
              <w:right w:val="nil"/>
            </w:tcBorders>
            <w:shd w:val="clear" w:color="auto" w:fill="auto"/>
            <w:noWrap/>
            <w:vAlign w:val="center"/>
            <w:hideMark/>
          </w:tcPr>
          <w:p w14:paraId="3900DC98" w14:textId="77777777" w:rsidR="00E24226" w:rsidRDefault="00E24226">
            <w:pPr>
              <w:rPr>
                <w:color w:val="000000"/>
                <w:sz w:val="20"/>
                <w:szCs w:val="20"/>
              </w:rPr>
            </w:pPr>
            <w:r>
              <w:rPr>
                <w:color w:val="000000"/>
                <w:sz w:val="20"/>
                <w:szCs w:val="20"/>
              </w:rPr>
              <w:t>9.2</w:t>
            </w:r>
          </w:p>
        </w:tc>
        <w:tc>
          <w:tcPr>
            <w:tcW w:w="1240" w:type="dxa"/>
            <w:tcBorders>
              <w:top w:val="nil"/>
              <w:left w:val="nil"/>
              <w:bottom w:val="single" w:sz="4" w:space="0" w:color="D9D9D9"/>
              <w:right w:val="nil"/>
            </w:tcBorders>
            <w:shd w:val="clear" w:color="auto" w:fill="auto"/>
            <w:noWrap/>
            <w:vAlign w:val="center"/>
            <w:hideMark/>
          </w:tcPr>
          <w:p w14:paraId="711B7EAB"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6D762F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4FFBF5CB" w14:textId="77777777" w:rsidR="00E24226" w:rsidRDefault="00E24226">
            <w:pPr>
              <w:rPr>
                <w:color w:val="000000"/>
                <w:sz w:val="20"/>
                <w:szCs w:val="20"/>
              </w:rPr>
            </w:pPr>
            <w:r>
              <w:rPr>
                <w:color w:val="000000"/>
                <w:sz w:val="20"/>
                <w:szCs w:val="20"/>
              </w:rPr>
              <w:t>0.4</w:t>
            </w:r>
          </w:p>
        </w:tc>
        <w:tc>
          <w:tcPr>
            <w:tcW w:w="1450" w:type="dxa"/>
            <w:tcBorders>
              <w:top w:val="nil"/>
              <w:left w:val="nil"/>
              <w:bottom w:val="single" w:sz="4" w:space="0" w:color="D9D9D9"/>
              <w:right w:val="single" w:sz="4" w:space="0" w:color="auto"/>
            </w:tcBorders>
            <w:shd w:val="clear" w:color="auto" w:fill="auto"/>
            <w:noWrap/>
            <w:vAlign w:val="center"/>
            <w:hideMark/>
          </w:tcPr>
          <w:p w14:paraId="10114DB5"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02DECDE2" w14:textId="77777777" w:rsidR="00E24226" w:rsidRDefault="00E24226">
            <w:pPr>
              <w:rPr>
                <w:color w:val="000000"/>
                <w:sz w:val="20"/>
                <w:szCs w:val="20"/>
              </w:rPr>
            </w:pPr>
            <w:r>
              <w:rPr>
                <w:color w:val="000000"/>
                <w:sz w:val="20"/>
                <w:szCs w:val="20"/>
              </w:rPr>
              <w:t>27 (22, 33)</w:t>
            </w:r>
          </w:p>
        </w:tc>
        <w:tc>
          <w:tcPr>
            <w:tcW w:w="1620" w:type="dxa"/>
            <w:tcBorders>
              <w:top w:val="nil"/>
              <w:left w:val="nil"/>
              <w:bottom w:val="single" w:sz="4" w:space="0" w:color="D9D9D9"/>
              <w:right w:val="single" w:sz="4" w:space="0" w:color="000000"/>
            </w:tcBorders>
            <w:shd w:val="clear" w:color="auto" w:fill="auto"/>
            <w:noWrap/>
            <w:vAlign w:val="center"/>
            <w:hideMark/>
          </w:tcPr>
          <w:p w14:paraId="388D0243" w14:textId="77777777" w:rsidR="00E24226" w:rsidRDefault="00E24226">
            <w:pPr>
              <w:rPr>
                <w:color w:val="000000"/>
                <w:sz w:val="20"/>
                <w:szCs w:val="20"/>
              </w:rPr>
            </w:pPr>
            <w:r>
              <w:rPr>
                <w:color w:val="000000"/>
                <w:sz w:val="20"/>
                <w:szCs w:val="20"/>
              </w:rPr>
              <w:t>0.37 (0.21, 0.54)</w:t>
            </w:r>
          </w:p>
        </w:tc>
      </w:tr>
      <w:tr w:rsidR="00E24226" w14:paraId="3B8B19C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5454C37" w14:textId="77777777" w:rsidR="00E24226" w:rsidRDefault="00E24226">
            <w:pPr>
              <w:rPr>
                <w:color w:val="000000"/>
                <w:sz w:val="20"/>
                <w:szCs w:val="20"/>
              </w:rPr>
            </w:pPr>
            <w:r>
              <w:rPr>
                <w:color w:val="000000"/>
                <w:sz w:val="20"/>
                <w:szCs w:val="20"/>
              </w:rPr>
              <w:t>42. Sioux Falls, SD</w:t>
            </w:r>
          </w:p>
        </w:tc>
        <w:tc>
          <w:tcPr>
            <w:tcW w:w="1240" w:type="dxa"/>
            <w:tcBorders>
              <w:top w:val="nil"/>
              <w:left w:val="nil"/>
              <w:bottom w:val="single" w:sz="4" w:space="0" w:color="D9D9D9"/>
              <w:right w:val="nil"/>
            </w:tcBorders>
            <w:shd w:val="clear" w:color="auto" w:fill="auto"/>
            <w:noWrap/>
            <w:vAlign w:val="center"/>
            <w:hideMark/>
          </w:tcPr>
          <w:p w14:paraId="5E89C247"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65EF1800"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20789BA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F845D6"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489BF95C"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22BA175D" w14:textId="77777777" w:rsidR="00E24226" w:rsidRDefault="00E24226">
            <w:pPr>
              <w:rPr>
                <w:color w:val="000000"/>
                <w:sz w:val="20"/>
                <w:szCs w:val="20"/>
              </w:rPr>
            </w:pPr>
            <w:r>
              <w:rPr>
                <w:color w:val="000000"/>
                <w:sz w:val="20"/>
                <w:szCs w:val="20"/>
              </w:rPr>
              <w:t>32 (28, 39)</w:t>
            </w:r>
          </w:p>
        </w:tc>
        <w:tc>
          <w:tcPr>
            <w:tcW w:w="1620" w:type="dxa"/>
            <w:tcBorders>
              <w:top w:val="nil"/>
              <w:left w:val="nil"/>
              <w:bottom w:val="single" w:sz="4" w:space="0" w:color="D9D9D9"/>
              <w:right w:val="single" w:sz="4" w:space="0" w:color="000000"/>
            </w:tcBorders>
            <w:shd w:val="clear" w:color="auto" w:fill="auto"/>
            <w:noWrap/>
            <w:vAlign w:val="center"/>
            <w:hideMark/>
          </w:tcPr>
          <w:p w14:paraId="581F1590" w14:textId="77777777" w:rsidR="00E24226" w:rsidRDefault="00E24226">
            <w:pPr>
              <w:rPr>
                <w:color w:val="000000"/>
                <w:sz w:val="20"/>
                <w:szCs w:val="20"/>
              </w:rPr>
            </w:pPr>
            <w:r>
              <w:rPr>
                <w:color w:val="000000"/>
                <w:sz w:val="20"/>
                <w:szCs w:val="20"/>
              </w:rPr>
              <w:t>0.33 (0.22, 0.48)</w:t>
            </w:r>
          </w:p>
        </w:tc>
      </w:tr>
      <w:tr w:rsidR="00E24226" w14:paraId="6E87DE5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694A79" w14:textId="77777777" w:rsidR="00E24226" w:rsidRDefault="00E24226">
            <w:pPr>
              <w:rPr>
                <w:color w:val="000000"/>
                <w:sz w:val="20"/>
                <w:szCs w:val="20"/>
              </w:rPr>
            </w:pPr>
            <w:r>
              <w:rPr>
                <w:color w:val="000000"/>
                <w:sz w:val="20"/>
                <w:szCs w:val="20"/>
              </w:rPr>
              <w:t>43. Fairfield, CA</w:t>
            </w:r>
          </w:p>
        </w:tc>
        <w:tc>
          <w:tcPr>
            <w:tcW w:w="1240" w:type="dxa"/>
            <w:tcBorders>
              <w:top w:val="nil"/>
              <w:left w:val="nil"/>
              <w:bottom w:val="single" w:sz="4" w:space="0" w:color="D9D9D9"/>
              <w:right w:val="nil"/>
            </w:tcBorders>
            <w:shd w:val="clear" w:color="auto" w:fill="auto"/>
            <w:noWrap/>
            <w:vAlign w:val="center"/>
            <w:hideMark/>
          </w:tcPr>
          <w:p w14:paraId="7C5AF9F7" w14:textId="77777777" w:rsidR="00E24226" w:rsidRDefault="00E24226">
            <w:pPr>
              <w:rPr>
                <w:color w:val="000000"/>
                <w:sz w:val="20"/>
                <w:szCs w:val="20"/>
              </w:rPr>
            </w:pPr>
            <w:r>
              <w:rPr>
                <w:color w:val="000000"/>
                <w:sz w:val="20"/>
                <w:szCs w:val="20"/>
              </w:rPr>
              <w:t>9.9</w:t>
            </w:r>
          </w:p>
        </w:tc>
        <w:tc>
          <w:tcPr>
            <w:tcW w:w="1240" w:type="dxa"/>
            <w:tcBorders>
              <w:top w:val="nil"/>
              <w:left w:val="nil"/>
              <w:bottom w:val="single" w:sz="4" w:space="0" w:color="D9D9D9"/>
              <w:right w:val="nil"/>
            </w:tcBorders>
            <w:shd w:val="clear" w:color="auto" w:fill="auto"/>
            <w:noWrap/>
            <w:vAlign w:val="center"/>
            <w:hideMark/>
          </w:tcPr>
          <w:p w14:paraId="49347C2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D8BD51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87A7C90"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0E099CEC"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21D5BFE9" w14:textId="77777777" w:rsidR="00E24226" w:rsidRDefault="00E24226">
            <w:pPr>
              <w:rPr>
                <w:color w:val="000000"/>
                <w:sz w:val="20"/>
                <w:szCs w:val="20"/>
              </w:rPr>
            </w:pPr>
            <w:r>
              <w:rPr>
                <w:color w:val="000000"/>
                <w:sz w:val="20"/>
                <w:szCs w:val="20"/>
              </w:rPr>
              <w:t>23 (21, 24)</w:t>
            </w:r>
          </w:p>
        </w:tc>
        <w:tc>
          <w:tcPr>
            <w:tcW w:w="1620" w:type="dxa"/>
            <w:tcBorders>
              <w:top w:val="nil"/>
              <w:left w:val="nil"/>
              <w:bottom w:val="single" w:sz="4" w:space="0" w:color="D9D9D9"/>
              <w:right w:val="single" w:sz="4" w:space="0" w:color="000000"/>
            </w:tcBorders>
            <w:shd w:val="clear" w:color="auto" w:fill="auto"/>
            <w:noWrap/>
            <w:vAlign w:val="center"/>
            <w:hideMark/>
          </w:tcPr>
          <w:p w14:paraId="20300DA3" w14:textId="77777777" w:rsidR="00E24226" w:rsidRDefault="00E24226">
            <w:pPr>
              <w:rPr>
                <w:color w:val="000000"/>
                <w:sz w:val="20"/>
                <w:szCs w:val="20"/>
              </w:rPr>
            </w:pPr>
            <w:r>
              <w:rPr>
                <w:color w:val="000000"/>
                <w:sz w:val="20"/>
                <w:szCs w:val="20"/>
              </w:rPr>
              <w:t>0.24 (0.11, 0.38)</w:t>
            </w:r>
          </w:p>
        </w:tc>
      </w:tr>
      <w:tr w:rsidR="00E24226" w14:paraId="4AC640A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D6964F4" w14:textId="77777777" w:rsidR="00E24226" w:rsidRDefault="00E24226">
            <w:pPr>
              <w:rPr>
                <w:color w:val="000000"/>
                <w:sz w:val="20"/>
                <w:szCs w:val="20"/>
              </w:rPr>
            </w:pPr>
            <w:r>
              <w:rPr>
                <w:color w:val="000000"/>
                <w:sz w:val="20"/>
                <w:szCs w:val="20"/>
              </w:rPr>
              <w:t>44. St. Louis, MO-IL</w:t>
            </w:r>
          </w:p>
        </w:tc>
        <w:tc>
          <w:tcPr>
            <w:tcW w:w="1240" w:type="dxa"/>
            <w:tcBorders>
              <w:top w:val="nil"/>
              <w:left w:val="nil"/>
              <w:bottom w:val="single" w:sz="4" w:space="0" w:color="D9D9D9"/>
              <w:right w:val="nil"/>
            </w:tcBorders>
            <w:shd w:val="clear" w:color="auto" w:fill="auto"/>
            <w:noWrap/>
            <w:vAlign w:val="center"/>
            <w:hideMark/>
          </w:tcPr>
          <w:p w14:paraId="7F52CB10" w14:textId="77777777" w:rsidR="00E24226" w:rsidRDefault="00E24226">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264530B5"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476A4806"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5359F7D4" w14:textId="77777777" w:rsidR="00E24226" w:rsidRDefault="00E24226">
            <w:pPr>
              <w:rPr>
                <w:color w:val="000000"/>
                <w:sz w:val="20"/>
                <w:szCs w:val="20"/>
              </w:rPr>
            </w:pPr>
            <w:r>
              <w:rPr>
                <w:color w:val="000000"/>
                <w:sz w:val="20"/>
                <w:szCs w:val="20"/>
              </w:rPr>
              <w:t>3.0</w:t>
            </w:r>
          </w:p>
        </w:tc>
        <w:tc>
          <w:tcPr>
            <w:tcW w:w="1450" w:type="dxa"/>
            <w:tcBorders>
              <w:top w:val="nil"/>
              <w:left w:val="nil"/>
              <w:bottom w:val="single" w:sz="4" w:space="0" w:color="D9D9D9"/>
              <w:right w:val="single" w:sz="4" w:space="0" w:color="auto"/>
            </w:tcBorders>
            <w:shd w:val="clear" w:color="auto" w:fill="auto"/>
            <w:noWrap/>
            <w:vAlign w:val="center"/>
            <w:hideMark/>
          </w:tcPr>
          <w:p w14:paraId="3D855E33" w14:textId="77777777" w:rsidR="00E24226" w:rsidRDefault="00E24226">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07BB0BB" w14:textId="77777777" w:rsidR="00E24226" w:rsidRDefault="00E24226">
            <w:pPr>
              <w:rPr>
                <w:color w:val="000000"/>
                <w:sz w:val="20"/>
                <w:szCs w:val="20"/>
              </w:rPr>
            </w:pPr>
            <w:r>
              <w:rPr>
                <w:color w:val="000000"/>
                <w:sz w:val="20"/>
                <w:szCs w:val="20"/>
              </w:rPr>
              <w:t>28 (21, 37)</w:t>
            </w:r>
          </w:p>
        </w:tc>
        <w:tc>
          <w:tcPr>
            <w:tcW w:w="1620" w:type="dxa"/>
            <w:tcBorders>
              <w:top w:val="nil"/>
              <w:left w:val="nil"/>
              <w:bottom w:val="single" w:sz="4" w:space="0" w:color="D9D9D9"/>
              <w:right w:val="single" w:sz="4" w:space="0" w:color="000000"/>
            </w:tcBorders>
            <w:shd w:val="clear" w:color="auto" w:fill="auto"/>
            <w:noWrap/>
            <w:vAlign w:val="center"/>
            <w:hideMark/>
          </w:tcPr>
          <w:p w14:paraId="6437C67B" w14:textId="77777777" w:rsidR="00E24226" w:rsidRDefault="00E24226">
            <w:pPr>
              <w:rPr>
                <w:color w:val="000000"/>
                <w:sz w:val="20"/>
                <w:szCs w:val="20"/>
              </w:rPr>
            </w:pPr>
            <w:r>
              <w:rPr>
                <w:color w:val="000000"/>
                <w:sz w:val="20"/>
                <w:szCs w:val="20"/>
              </w:rPr>
              <w:t>0.51 (0.24, 0.73)</w:t>
            </w:r>
          </w:p>
        </w:tc>
      </w:tr>
      <w:tr w:rsidR="00E24226" w14:paraId="5C71586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AA92E5" w14:textId="77777777" w:rsidR="00E24226" w:rsidRDefault="00E24226">
            <w:pPr>
              <w:rPr>
                <w:color w:val="000000"/>
                <w:sz w:val="20"/>
                <w:szCs w:val="20"/>
              </w:rPr>
            </w:pPr>
            <w:r>
              <w:rPr>
                <w:color w:val="000000"/>
                <w:sz w:val="20"/>
                <w:szCs w:val="20"/>
              </w:rPr>
              <w:t>45. McKinney, TX</w:t>
            </w:r>
          </w:p>
        </w:tc>
        <w:tc>
          <w:tcPr>
            <w:tcW w:w="1240" w:type="dxa"/>
            <w:tcBorders>
              <w:top w:val="nil"/>
              <w:left w:val="nil"/>
              <w:bottom w:val="single" w:sz="4" w:space="0" w:color="D9D9D9"/>
              <w:right w:val="nil"/>
            </w:tcBorders>
            <w:shd w:val="clear" w:color="auto" w:fill="auto"/>
            <w:noWrap/>
            <w:vAlign w:val="center"/>
            <w:hideMark/>
          </w:tcPr>
          <w:p w14:paraId="54D22153" w14:textId="77777777" w:rsidR="00E24226" w:rsidRDefault="00E24226">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1C5547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EA84EE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9E81F6D"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090A9030"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754A3104" w14:textId="77777777" w:rsidR="00E24226" w:rsidRDefault="00E24226">
            <w:pPr>
              <w:rPr>
                <w:color w:val="000000"/>
                <w:sz w:val="20"/>
                <w:szCs w:val="20"/>
              </w:rPr>
            </w:pPr>
            <w:r>
              <w:rPr>
                <w:color w:val="000000"/>
                <w:sz w:val="20"/>
                <w:szCs w:val="20"/>
              </w:rPr>
              <w:t>21 (16, 32)</w:t>
            </w:r>
          </w:p>
        </w:tc>
        <w:tc>
          <w:tcPr>
            <w:tcW w:w="1620" w:type="dxa"/>
            <w:tcBorders>
              <w:top w:val="nil"/>
              <w:left w:val="nil"/>
              <w:bottom w:val="single" w:sz="4" w:space="0" w:color="D9D9D9"/>
              <w:right w:val="single" w:sz="4" w:space="0" w:color="000000"/>
            </w:tcBorders>
            <w:shd w:val="clear" w:color="auto" w:fill="auto"/>
            <w:noWrap/>
            <w:vAlign w:val="center"/>
            <w:hideMark/>
          </w:tcPr>
          <w:p w14:paraId="3A474D68" w14:textId="77777777" w:rsidR="00E24226" w:rsidRDefault="00E24226">
            <w:pPr>
              <w:rPr>
                <w:color w:val="000000"/>
                <w:sz w:val="20"/>
                <w:szCs w:val="20"/>
              </w:rPr>
            </w:pPr>
            <w:r>
              <w:rPr>
                <w:color w:val="000000"/>
                <w:sz w:val="20"/>
                <w:szCs w:val="20"/>
              </w:rPr>
              <w:t>0.42 (0.21, 0.65)</w:t>
            </w:r>
          </w:p>
        </w:tc>
      </w:tr>
      <w:tr w:rsidR="00E24226" w14:paraId="49D5EC07"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35A895F" w14:textId="77777777" w:rsidR="00E24226" w:rsidRDefault="00E24226">
            <w:pPr>
              <w:rPr>
                <w:color w:val="000000"/>
                <w:sz w:val="20"/>
                <w:szCs w:val="20"/>
              </w:rPr>
            </w:pPr>
            <w:r>
              <w:rPr>
                <w:color w:val="000000"/>
                <w:sz w:val="20"/>
                <w:szCs w:val="20"/>
              </w:rPr>
              <w:t>46. Chattanooga, TN-GA</w:t>
            </w:r>
          </w:p>
        </w:tc>
        <w:tc>
          <w:tcPr>
            <w:tcW w:w="1240" w:type="dxa"/>
            <w:tcBorders>
              <w:top w:val="nil"/>
              <w:left w:val="nil"/>
              <w:bottom w:val="single" w:sz="4" w:space="0" w:color="D9D9D9"/>
              <w:right w:val="nil"/>
            </w:tcBorders>
            <w:shd w:val="clear" w:color="auto" w:fill="auto"/>
            <w:noWrap/>
            <w:vAlign w:val="center"/>
            <w:hideMark/>
          </w:tcPr>
          <w:p w14:paraId="4354BC55" w14:textId="77777777" w:rsidR="00E24226" w:rsidRDefault="00E24226">
            <w:pPr>
              <w:rPr>
                <w:color w:val="000000"/>
                <w:sz w:val="20"/>
                <w:szCs w:val="20"/>
              </w:rPr>
            </w:pPr>
            <w:r>
              <w:rPr>
                <w:color w:val="000000"/>
                <w:sz w:val="20"/>
                <w:szCs w:val="20"/>
              </w:rPr>
              <w:t>13.7</w:t>
            </w:r>
          </w:p>
        </w:tc>
        <w:tc>
          <w:tcPr>
            <w:tcW w:w="1240" w:type="dxa"/>
            <w:tcBorders>
              <w:top w:val="nil"/>
              <w:left w:val="nil"/>
              <w:bottom w:val="single" w:sz="4" w:space="0" w:color="D9D9D9"/>
              <w:right w:val="nil"/>
            </w:tcBorders>
            <w:shd w:val="clear" w:color="auto" w:fill="auto"/>
            <w:noWrap/>
            <w:vAlign w:val="center"/>
            <w:hideMark/>
          </w:tcPr>
          <w:p w14:paraId="24C9D2E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DACF9C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FF8206A"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0D004E90" w14:textId="77777777" w:rsidR="00E24226" w:rsidRDefault="00E24226">
            <w:pPr>
              <w:rPr>
                <w:color w:val="000000"/>
                <w:sz w:val="20"/>
                <w:szCs w:val="20"/>
              </w:rPr>
            </w:pPr>
            <w:r>
              <w:rPr>
                <w:color w:val="000000"/>
                <w:sz w:val="20"/>
                <w:szCs w:val="20"/>
              </w:rPr>
              <w:t>6.0</w:t>
            </w:r>
          </w:p>
        </w:tc>
        <w:tc>
          <w:tcPr>
            <w:tcW w:w="1620" w:type="dxa"/>
            <w:tcBorders>
              <w:top w:val="nil"/>
              <w:left w:val="nil"/>
              <w:bottom w:val="single" w:sz="4" w:space="0" w:color="D9D9D9"/>
              <w:right w:val="nil"/>
            </w:tcBorders>
            <w:shd w:val="clear" w:color="auto" w:fill="auto"/>
            <w:noWrap/>
            <w:vAlign w:val="center"/>
            <w:hideMark/>
          </w:tcPr>
          <w:p w14:paraId="5FD2ABCC" w14:textId="77777777" w:rsidR="00E24226" w:rsidRDefault="00E24226">
            <w:pPr>
              <w:rPr>
                <w:color w:val="000000"/>
                <w:sz w:val="20"/>
                <w:szCs w:val="20"/>
              </w:rPr>
            </w:pPr>
            <w:r>
              <w:rPr>
                <w:color w:val="000000"/>
                <w:sz w:val="20"/>
                <w:szCs w:val="20"/>
              </w:rPr>
              <w:t>22 (13, 31)</w:t>
            </w:r>
          </w:p>
        </w:tc>
        <w:tc>
          <w:tcPr>
            <w:tcW w:w="1620" w:type="dxa"/>
            <w:tcBorders>
              <w:top w:val="nil"/>
              <w:left w:val="nil"/>
              <w:bottom w:val="single" w:sz="4" w:space="0" w:color="D9D9D9"/>
              <w:right w:val="single" w:sz="4" w:space="0" w:color="000000"/>
            </w:tcBorders>
            <w:shd w:val="clear" w:color="auto" w:fill="auto"/>
            <w:noWrap/>
            <w:vAlign w:val="center"/>
            <w:hideMark/>
          </w:tcPr>
          <w:p w14:paraId="3015A7DF" w14:textId="77777777" w:rsidR="00E24226" w:rsidRDefault="00E24226">
            <w:pPr>
              <w:rPr>
                <w:color w:val="000000"/>
                <w:sz w:val="20"/>
                <w:szCs w:val="20"/>
              </w:rPr>
            </w:pPr>
            <w:r>
              <w:rPr>
                <w:color w:val="000000"/>
                <w:sz w:val="20"/>
                <w:szCs w:val="20"/>
              </w:rPr>
              <w:t>0.33 (0.21, 0.45)</w:t>
            </w:r>
          </w:p>
        </w:tc>
      </w:tr>
      <w:tr w:rsidR="00E24226" w14:paraId="5FEC4516"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CCB677" w14:textId="77777777" w:rsidR="00E24226" w:rsidRDefault="00E24226">
            <w:pPr>
              <w:rPr>
                <w:color w:val="000000"/>
                <w:sz w:val="20"/>
                <w:szCs w:val="20"/>
              </w:rPr>
            </w:pPr>
            <w:r>
              <w:rPr>
                <w:color w:val="000000"/>
                <w:sz w:val="20"/>
                <w:szCs w:val="20"/>
              </w:rPr>
              <w:t>47. Washington, DC-VA-MD</w:t>
            </w:r>
          </w:p>
        </w:tc>
        <w:tc>
          <w:tcPr>
            <w:tcW w:w="1240" w:type="dxa"/>
            <w:tcBorders>
              <w:top w:val="nil"/>
              <w:left w:val="nil"/>
              <w:bottom w:val="single" w:sz="4" w:space="0" w:color="D9D9D9"/>
              <w:right w:val="nil"/>
            </w:tcBorders>
            <w:shd w:val="clear" w:color="auto" w:fill="auto"/>
            <w:noWrap/>
            <w:vAlign w:val="center"/>
            <w:hideMark/>
          </w:tcPr>
          <w:p w14:paraId="7E80B89C"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D9D9D9"/>
              <w:right w:val="nil"/>
            </w:tcBorders>
            <w:shd w:val="clear" w:color="auto" w:fill="auto"/>
            <w:noWrap/>
            <w:vAlign w:val="center"/>
            <w:hideMark/>
          </w:tcPr>
          <w:p w14:paraId="2B374085" w14:textId="77777777" w:rsidR="00E24226" w:rsidRDefault="00E24226">
            <w:pPr>
              <w:rPr>
                <w:color w:val="000000"/>
                <w:sz w:val="20"/>
                <w:szCs w:val="20"/>
              </w:rPr>
            </w:pPr>
            <w:r>
              <w:rPr>
                <w:color w:val="000000"/>
                <w:sz w:val="20"/>
                <w:szCs w:val="20"/>
              </w:rPr>
              <w:t>6.3</w:t>
            </w:r>
          </w:p>
        </w:tc>
        <w:tc>
          <w:tcPr>
            <w:tcW w:w="1240" w:type="dxa"/>
            <w:tcBorders>
              <w:top w:val="nil"/>
              <w:left w:val="nil"/>
              <w:bottom w:val="single" w:sz="4" w:space="0" w:color="D9D9D9"/>
              <w:right w:val="nil"/>
            </w:tcBorders>
            <w:shd w:val="clear" w:color="auto" w:fill="auto"/>
            <w:noWrap/>
            <w:vAlign w:val="center"/>
            <w:hideMark/>
          </w:tcPr>
          <w:p w14:paraId="01B2EDEF" w14:textId="77777777" w:rsidR="00E24226" w:rsidRDefault="00E24226">
            <w:pPr>
              <w:rPr>
                <w:color w:val="000000"/>
                <w:sz w:val="20"/>
                <w:szCs w:val="20"/>
              </w:rPr>
            </w:pPr>
            <w:r>
              <w:rPr>
                <w:color w:val="000000"/>
                <w:sz w:val="20"/>
                <w:szCs w:val="20"/>
              </w:rPr>
              <w:t>6.8</w:t>
            </w:r>
          </w:p>
        </w:tc>
        <w:tc>
          <w:tcPr>
            <w:tcW w:w="1240" w:type="dxa"/>
            <w:tcBorders>
              <w:top w:val="nil"/>
              <w:left w:val="nil"/>
              <w:bottom w:val="single" w:sz="4" w:space="0" w:color="D9D9D9"/>
              <w:right w:val="nil"/>
            </w:tcBorders>
            <w:shd w:val="clear" w:color="auto" w:fill="auto"/>
            <w:noWrap/>
            <w:vAlign w:val="center"/>
            <w:hideMark/>
          </w:tcPr>
          <w:p w14:paraId="485EA578" w14:textId="77777777" w:rsidR="00E24226" w:rsidRDefault="00E24226">
            <w:pPr>
              <w:rPr>
                <w:color w:val="000000"/>
                <w:sz w:val="20"/>
                <w:szCs w:val="20"/>
              </w:rPr>
            </w:pPr>
            <w:r>
              <w:rPr>
                <w:color w:val="000000"/>
                <w:sz w:val="20"/>
                <w:szCs w:val="20"/>
              </w:rPr>
              <w:t>7.0</w:t>
            </w:r>
          </w:p>
        </w:tc>
        <w:tc>
          <w:tcPr>
            <w:tcW w:w="1450" w:type="dxa"/>
            <w:tcBorders>
              <w:top w:val="nil"/>
              <w:left w:val="nil"/>
              <w:bottom w:val="single" w:sz="4" w:space="0" w:color="D9D9D9"/>
              <w:right w:val="single" w:sz="4" w:space="0" w:color="auto"/>
            </w:tcBorders>
            <w:shd w:val="clear" w:color="auto" w:fill="auto"/>
            <w:noWrap/>
            <w:vAlign w:val="center"/>
            <w:hideMark/>
          </w:tcPr>
          <w:p w14:paraId="71FEB68C" w14:textId="77777777" w:rsidR="00E24226" w:rsidRDefault="00E24226">
            <w:pPr>
              <w:rPr>
                <w:color w:val="000000"/>
                <w:sz w:val="20"/>
                <w:szCs w:val="20"/>
              </w:rPr>
            </w:pPr>
            <w:r>
              <w:rPr>
                <w:color w:val="000000"/>
                <w:sz w:val="20"/>
                <w:szCs w:val="20"/>
              </w:rPr>
              <w:t>16.0</w:t>
            </w:r>
          </w:p>
        </w:tc>
        <w:tc>
          <w:tcPr>
            <w:tcW w:w="1620" w:type="dxa"/>
            <w:tcBorders>
              <w:top w:val="nil"/>
              <w:left w:val="nil"/>
              <w:bottom w:val="single" w:sz="4" w:space="0" w:color="D9D9D9"/>
              <w:right w:val="nil"/>
            </w:tcBorders>
            <w:shd w:val="clear" w:color="auto" w:fill="auto"/>
            <w:noWrap/>
            <w:vAlign w:val="center"/>
            <w:hideMark/>
          </w:tcPr>
          <w:p w14:paraId="53AE146A" w14:textId="77777777" w:rsidR="00E24226" w:rsidRDefault="00E24226">
            <w:pPr>
              <w:rPr>
                <w:color w:val="000000"/>
                <w:sz w:val="20"/>
                <w:szCs w:val="20"/>
              </w:rPr>
            </w:pPr>
            <w:r>
              <w:rPr>
                <w:color w:val="000000"/>
                <w:sz w:val="20"/>
                <w:szCs w:val="20"/>
              </w:rPr>
              <w:t>29 (15, 39)</w:t>
            </w:r>
          </w:p>
        </w:tc>
        <w:tc>
          <w:tcPr>
            <w:tcW w:w="1620" w:type="dxa"/>
            <w:tcBorders>
              <w:top w:val="nil"/>
              <w:left w:val="nil"/>
              <w:bottom w:val="single" w:sz="4" w:space="0" w:color="D9D9D9"/>
              <w:right w:val="single" w:sz="4" w:space="0" w:color="000000"/>
            </w:tcBorders>
            <w:shd w:val="clear" w:color="auto" w:fill="auto"/>
            <w:noWrap/>
            <w:vAlign w:val="center"/>
            <w:hideMark/>
          </w:tcPr>
          <w:p w14:paraId="58521494" w14:textId="77777777" w:rsidR="00E24226" w:rsidRDefault="00E24226">
            <w:pPr>
              <w:rPr>
                <w:color w:val="000000"/>
                <w:sz w:val="20"/>
                <w:szCs w:val="20"/>
              </w:rPr>
            </w:pPr>
            <w:r>
              <w:rPr>
                <w:color w:val="000000"/>
                <w:sz w:val="20"/>
                <w:szCs w:val="20"/>
              </w:rPr>
              <w:t>0.24 (0.06, 0.39)</w:t>
            </w:r>
          </w:p>
        </w:tc>
      </w:tr>
      <w:tr w:rsidR="00E24226" w14:paraId="189CA9D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3363C" w14:textId="77777777" w:rsidR="00E24226" w:rsidRDefault="00E24226">
            <w:pPr>
              <w:rPr>
                <w:color w:val="000000"/>
                <w:sz w:val="20"/>
                <w:szCs w:val="20"/>
              </w:rPr>
            </w:pPr>
            <w:r>
              <w:rPr>
                <w:color w:val="000000"/>
                <w:sz w:val="20"/>
                <w:szCs w:val="20"/>
              </w:rPr>
              <w:t>48. Lansing, MI</w:t>
            </w:r>
          </w:p>
        </w:tc>
        <w:tc>
          <w:tcPr>
            <w:tcW w:w="1240" w:type="dxa"/>
            <w:tcBorders>
              <w:top w:val="nil"/>
              <w:left w:val="nil"/>
              <w:bottom w:val="single" w:sz="4" w:space="0" w:color="D9D9D9"/>
              <w:right w:val="nil"/>
            </w:tcBorders>
            <w:shd w:val="clear" w:color="auto" w:fill="auto"/>
            <w:noWrap/>
            <w:vAlign w:val="center"/>
            <w:hideMark/>
          </w:tcPr>
          <w:p w14:paraId="0FE45C17" w14:textId="77777777" w:rsidR="00E24226" w:rsidRDefault="00E24226">
            <w:pPr>
              <w:rPr>
                <w:color w:val="000000"/>
                <w:sz w:val="20"/>
                <w:szCs w:val="20"/>
              </w:rPr>
            </w:pPr>
            <w:r>
              <w:rPr>
                <w:color w:val="000000"/>
                <w:sz w:val="20"/>
                <w:szCs w:val="20"/>
              </w:rPr>
              <w:t>10.9</w:t>
            </w:r>
          </w:p>
        </w:tc>
        <w:tc>
          <w:tcPr>
            <w:tcW w:w="1240" w:type="dxa"/>
            <w:tcBorders>
              <w:top w:val="nil"/>
              <w:left w:val="nil"/>
              <w:bottom w:val="single" w:sz="4" w:space="0" w:color="D9D9D9"/>
              <w:right w:val="nil"/>
            </w:tcBorders>
            <w:shd w:val="clear" w:color="auto" w:fill="auto"/>
            <w:noWrap/>
            <w:vAlign w:val="center"/>
            <w:hideMark/>
          </w:tcPr>
          <w:p w14:paraId="46AD8BF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AE0342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63D0AA4" w14:textId="77777777" w:rsidR="00E24226" w:rsidRDefault="00E24226">
            <w:pPr>
              <w:rPr>
                <w:color w:val="000000"/>
                <w:sz w:val="20"/>
                <w:szCs w:val="20"/>
              </w:rPr>
            </w:pPr>
            <w:r>
              <w:rPr>
                <w:color w:val="000000"/>
                <w:sz w:val="20"/>
                <w:szCs w:val="20"/>
              </w:rPr>
              <w:t>0.9</w:t>
            </w:r>
          </w:p>
        </w:tc>
        <w:tc>
          <w:tcPr>
            <w:tcW w:w="1450" w:type="dxa"/>
            <w:tcBorders>
              <w:top w:val="nil"/>
              <w:left w:val="nil"/>
              <w:bottom w:val="single" w:sz="4" w:space="0" w:color="D9D9D9"/>
              <w:right w:val="single" w:sz="4" w:space="0" w:color="auto"/>
            </w:tcBorders>
            <w:shd w:val="clear" w:color="auto" w:fill="auto"/>
            <w:noWrap/>
            <w:vAlign w:val="center"/>
            <w:hideMark/>
          </w:tcPr>
          <w:p w14:paraId="7ECE0CF1"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41D371D0" w14:textId="77777777" w:rsidR="00E24226" w:rsidRDefault="00E24226">
            <w:pPr>
              <w:rPr>
                <w:color w:val="000000"/>
                <w:sz w:val="20"/>
                <w:szCs w:val="20"/>
              </w:rPr>
            </w:pPr>
            <w:r>
              <w:rPr>
                <w:color w:val="000000"/>
                <w:sz w:val="20"/>
                <w:szCs w:val="20"/>
              </w:rPr>
              <w:t>22 (12, 28)</w:t>
            </w:r>
          </w:p>
        </w:tc>
        <w:tc>
          <w:tcPr>
            <w:tcW w:w="1620" w:type="dxa"/>
            <w:tcBorders>
              <w:top w:val="nil"/>
              <w:left w:val="nil"/>
              <w:bottom w:val="single" w:sz="4" w:space="0" w:color="D9D9D9"/>
              <w:right w:val="single" w:sz="4" w:space="0" w:color="000000"/>
            </w:tcBorders>
            <w:shd w:val="clear" w:color="auto" w:fill="auto"/>
            <w:noWrap/>
            <w:vAlign w:val="center"/>
            <w:hideMark/>
          </w:tcPr>
          <w:p w14:paraId="67C20091" w14:textId="77777777" w:rsidR="00E24226" w:rsidRDefault="00E24226">
            <w:pPr>
              <w:rPr>
                <w:color w:val="000000"/>
                <w:sz w:val="20"/>
                <w:szCs w:val="20"/>
              </w:rPr>
            </w:pPr>
            <w:r>
              <w:rPr>
                <w:color w:val="000000"/>
                <w:sz w:val="20"/>
                <w:szCs w:val="20"/>
              </w:rPr>
              <w:t>0.33 (0.13, 0.58)</w:t>
            </w:r>
          </w:p>
        </w:tc>
      </w:tr>
      <w:tr w:rsidR="00E24226" w14:paraId="3F1FDC9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D2D98C4" w14:textId="77777777" w:rsidR="00E24226" w:rsidRDefault="00E24226">
            <w:pPr>
              <w:rPr>
                <w:color w:val="000000"/>
                <w:sz w:val="20"/>
                <w:szCs w:val="20"/>
              </w:rPr>
            </w:pPr>
            <w:r>
              <w:rPr>
                <w:color w:val="000000"/>
                <w:sz w:val="20"/>
                <w:szCs w:val="20"/>
              </w:rPr>
              <w:t>49. Mauldin-Simpsonville, SC</w:t>
            </w:r>
          </w:p>
        </w:tc>
        <w:tc>
          <w:tcPr>
            <w:tcW w:w="1240" w:type="dxa"/>
            <w:tcBorders>
              <w:top w:val="nil"/>
              <w:left w:val="nil"/>
              <w:bottom w:val="single" w:sz="4" w:space="0" w:color="D9D9D9"/>
              <w:right w:val="nil"/>
            </w:tcBorders>
            <w:shd w:val="clear" w:color="auto" w:fill="auto"/>
            <w:noWrap/>
            <w:vAlign w:val="center"/>
            <w:hideMark/>
          </w:tcPr>
          <w:p w14:paraId="694A7F5A"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6A048BF7"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4B7A6EA0"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2F2DF8B" w14:textId="77777777" w:rsidR="00E24226" w:rsidRDefault="00E24226">
            <w:pPr>
              <w:rPr>
                <w:color w:val="000000"/>
                <w:sz w:val="20"/>
                <w:szCs w:val="20"/>
              </w:rPr>
            </w:pPr>
            <w:r>
              <w:rPr>
                <w:color w:val="000000"/>
                <w:sz w:val="20"/>
                <w:szCs w:val="20"/>
              </w:rPr>
              <w:t>0.1</w:t>
            </w:r>
          </w:p>
        </w:tc>
        <w:tc>
          <w:tcPr>
            <w:tcW w:w="1450" w:type="dxa"/>
            <w:tcBorders>
              <w:top w:val="nil"/>
              <w:left w:val="nil"/>
              <w:bottom w:val="single" w:sz="4" w:space="0" w:color="D9D9D9"/>
              <w:right w:val="single" w:sz="4" w:space="0" w:color="auto"/>
            </w:tcBorders>
            <w:shd w:val="clear" w:color="auto" w:fill="auto"/>
            <w:noWrap/>
            <w:vAlign w:val="center"/>
            <w:hideMark/>
          </w:tcPr>
          <w:p w14:paraId="2A76B528" w14:textId="77777777" w:rsidR="00E24226" w:rsidRDefault="00E24226">
            <w:pPr>
              <w:rPr>
                <w:color w:val="000000"/>
                <w:sz w:val="20"/>
                <w:szCs w:val="20"/>
              </w:rPr>
            </w:pPr>
            <w:r>
              <w:rPr>
                <w:color w:val="000000"/>
                <w:sz w:val="20"/>
                <w:szCs w:val="20"/>
              </w:rPr>
              <w:t>0.7</w:t>
            </w:r>
          </w:p>
        </w:tc>
        <w:tc>
          <w:tcPr>
            <w:tcW w:w="1620" w:type="dxa"/>
            <w:tcBorders>
              <w:top w:val="nil"/>
              <w:left w:val="nil"/>
              <w:bottom w:val="single" w:sz="4" w:space="0" w:color="D9D9D9"/>
              <w:right w:val="nil"/>
            </w:tcBorders>
            <w:shd w:val="clear" w:color="auto" w:fill="auto"/>
            <w:noWrap/>
            <w:vAlign w:val="center"/>
            <w:hideMark/>
          </w:tcPr>
          <w:p w14:paraId="27109B52" w14:textId="77777777" w:rsidR="00E24226" w:rsidRDefault="00E24226">
            <w:pPr>
              <w:rPr>
                <w:color w:val="000000"/>
                <w:sz w:val="20"/>
                <w:szCs w:val="20"/>
              </w:rPr>
            </w:pPr>
            <w:r>
              <w:rPr>
                <w:color w:val="000000"/>
                <w:sz w:val="20"/>
                <w:szCs w:val="20"/>
              </w:rPr>
              <w:t>17 (12, 28)</w:t>
            </w:r>
          </w:p>
        </w:tc>
        <w:tc>
          <w:tcPr>
            <w:tcW w:w="1620" w:type="dxa"/>
            <w:tcBorders>
              <w:top w:val="nil"/>
              <w:left w:val="nil"/>
              <w:bottom w:val="single" w:sz="4" w:space="0" w:color="D9D9D9"/>
              <w:right w:val="single" w:sz="4" w:space="0" w:color="000000"/>
            </w:tcBorders>
            <w:shd w:val="clear" w:color="auto" w:fill="auto"/>
            <w:noWrap/>
            <w:vAlign w:val="center"/>
            <w:hideMark/>
          </w:tcPr>
          <w:p w14:paraId="43235FD2" w14:textId="77777777" w:rsidR="00E24226" w:rsidRDefault="00E24226">
            <w:pPr>
              <w:rPr>
                <w:color w:val="000000"/>
                <w:sz w:val="20"/>
                <w:szCs w:val="20"/>
              </w:rPr>
            </w:pPr>
            <w:r>
              <w:rPr>
                <w:color w:val="000000"/>
                <w:sz w:val="20"/>
                <w:szCs w:val="20"/>
              </w:rPr>
              <w:t>0.30 (0.17, 0.45)</w:t>
            </w:r>
          </w:p>
        </w:tc>
      </w:tr>
      <w:tr w:rsidR="00E24226" w14:paraId="49DCB4B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5F97BA" w14:textId="77777777" w:rsidR="00E24226" w:rsidRDefault="00E24226">
            <w:pPr>
              <w:rPr>
                <w:color w:val="000000"/>
                <w:sz w:val="20"/>
                <w:szCs w:val="20"/>
              </w:rPr>
            </w:pPr>
            <w:r>
              <w:rPr>
                <w:color w:val="000000"/>
                <w:sz w:val="20"/>
                <w:szCs w:val="20"/>
              </w:rPr>
              <w:t>50. Greensboro, NC</w:t>
            </w:r>
          </w:p>
        </w:tc>
        <w:tc>
          <w:tcPr>
            <w:tcW w:w="1240" w:type="dxa"/>
            <w:tcBorders>
              <w:top w:val="nil"/>
              <w:left w:val="nil"/>
              <w:bottom w:val="single" w:sz="4" w:space="0" w:color="D9D9D9"/>
              <w:right w:val="nil"/>
            </w:tcBorders>
            <w:shd w:val="clear" w:color="auto" w:fill="auto"/>
            <w:noWrap/>
            <w:vAlign w:val="center"/>
            <w:hideMark/>
          </w:tcPr>
          <w:p w14:paraId="224C9DDA" w14:textId="77777777" w:rsidR="00E24226" w:rsidRDefault="00E24226">
            <w:pPr>
              <w:rPr>
                <w:color w:val="000000"/>
                <w:sz w:val="20"/>
                <w:szCs w:val="20"/>
              </w:rPr>
            </w:pPr>
            <w:r>
              <w:rPr>
                <w:color w:val="000000"/>
                <w:sz w:val="20"/>
                <w:szCs w:val="20"/>
              </w:rPr>
              <w:t>12.6</w:t>
            </w:r>
          </w:p>
        </w:tc>
        <w:tc>
          <w:tcPr>
            <w:tcW w:w="1240" w:type="dxa"/>
            <w:tcBorders>
              <w:top w:val="nil"/>
              <w:left w:val="nil"/>
              <w:bottom w:val="single" w:sz="4" w:space="0" w:color="D9D9D9"/>
              <w:right w:val="nil"/>
            </w:tcBorders>
            <w:shd w:val="clear" w:color="auto" w:fill="auto"/>
            <w:noWrap/>
            <w:vAlign w:val="center"/>
            <w:hideMark/>
          </w:tcPr>
          <w:p w14:paraId="7050818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B85B68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3B8A347"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4D5C97C9" w14:textId="77777777" w:rsidR="00E24226" w:rsidRDefault="00E24226">
            <w:pPr>
              <w:rPr>
                <w:color w:val="000000"/>
                <w:sz w:val="20"/>
                <w:szCs w:val="20"/>
              </w:rPr>
            </w:pPr>
            <w:r>
              <w:rPr>
                <w:color w:val="000000"/>
                <w:sz w:val="20"/>
                <w:szCs w:val="20"/>
              </w:rPr>
              <w:t>5.3</w:t>
            </w:r>
          </w:p>
        </w:tc>
        <w:tc>
          <w:tcPr>
            <w:tcW w:w="1620" w:type="dxa"/>
            <w:tcBorders>
              <w:top w:val="nil"/>
              <w:left w:val="nil"/>
              <w:bottom w:val="single" w:sz="4" w:space="0" w:color="D9D9D9"/>
              <w:right w:val="nil"/>
            </w:tcBorders>
            <w:shd w:val="clear" w:color="auto" w:fill="auto"/>
            <w:noWrap/>
            <w:vAlign w:val="center"/>
            <w:hideMark/>
          </w:tcPr>
          <w:p w14:paraId="7437CE50" w14:textId="77777777" w:rsidR="00E24226" w:rsidRDefault="00E24226">
            <w:pPr>
              <w:rPr>
                <w:color w:val="000000"/>
                <w:sz w:val="20"/>
                <w:szCs w:val="20"/>
              </w:rPr>
            </w:pPr>
            <w:r>
              <w:rPr>
                <w:color w:val="000000"/>
                <w:sz w:val="20"/>
                <w:szCs w:val="20"/>
              </w:rPr>
              <w:t>19 (15, 23)</w:t>
            </w:r>
          </w:p>
        </w:tc>
        <w:tc>
          <w:tcPr>
            <w:tcW w:w="1620" w:type="dxa"/>
            <w:tcBorders>
              <w:top w:val="nil"/>
              <w:left w:val="nil"/>
              <w:bottom w:val="single" w:sz="4" w:space="0" w:color="D9D9D9"/>
              <w:right w:val="single" w:sz="4" w:space="0" w:color="000000"/>
            </w:tcBorders>
            <w:shd w:val="clear" w:color="auto" w:fill="auto"/>
            <w:noWrap/>
            <w:vAlign w:val="center"/>
            <w:hideMark/>
          </w:tcPr>
          <w:p w14:paraId="1BF2BA2B" w14:textId="77777777" w:rsidR="00E24226" w:rsidRDefault="00E24226">
            <w:pPr>
              <w:rPr>
                <w:color w:val="000000"/>
                <w:sz w:val="20"/>
                <w:szCs w:val="20"/>
              </w:rPr>
            </w:pPr>
            <w:r>
              <w:rPr>
                <w:color w:val="000000"/>
                <w:sz w:val="20"/>
                <w:szCs w:val="20"/>
              </w:rPr>
              <w:t>0.44 (0.30, 0.58)</w:t>
            </w:r>
          </w:p>
        </w:tc>
      </w:tr>
      <w:tr w:rsidR="00E24226" w14:paraId="11F404A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30D0FE5" w14:textId="77777777" w:rsidR="00E24226" w:rsidRDefault="00E24226">
            <w:pPr>
              <w:rPr>
                <w:color w:val="000000"/>
                <w:sz w:val="20"/>
                <w:szCs w:val="20"/>
              </w:rPr>
            </w:pPr>
            <w:r>
              <w:rPr>
                <w:color w:val="000000"/>
                <w:sz w:val="20"/>
                <w:szCs w:val="20"/>
              </w:rPr>
              <w:t>51. Appleton, WI</w:t>
            </w:r>
          </w:p>
        </w:tc>
        <w:tc>
          <w:tcPr>
            <w:tcW w:w="1240" w:type="dxa"/>
            <w:tcBorders>
              <w:top w:val="nil"/>
              <w:left w:val="nil"/>
              <w:bottom w:val="single" w:sz="4" w:space="0" w:color="D9D9D9"/>
              <w:right w:val="nil"/>
            </w:tcBorders>
            <w:shd w:val="clear" w:color="auto" w:fill="auto"/>
            <w:noWrap/>
            <w:vAlign w:val="center"/>
            <w:hideMark/>
          </w:tcPr>
          <w:p w14:paraId="17278801" w14:textId="77777777" w:rsidR="00E24226" w:rsidRDefault="00E24226">
            <w:pPr>
              <w:rPr>
                <w:color w:val="000000"/>
                <w:sz w:val="20"/>
                <w:szCs w:val="20"/>
              </w:rPr>
            </w:pPr>
            <w:r>
              <w:rPr>
                <w:color w:val="000000"/>
                <w:sz w:val="20"/>
                <w:szCs w:val="20"/>
              </w:rPr>
              <w:t>8.9</w:t>
            </w:r>
          </w:p>
        </w:tc>
        <w:tc>
          <w:tcPr>
            <w:tcW w:w="1240" w:type="dxa"/>
            <w:tcBorders>
              <w:top w:val="nil"/>
              <w:left w:val="nil"/>
              <w:bottom w:val="single" w:sz="4" w:space="0" w:color="D9D9D9"/>
              <w:right w:val="nil"/>
            </w:tcBorders>
            <w:shd w:val="clear" w:color="auto" w:fill="auto"/>
            <w:noWrap/>
            <w:vAlign w:val="center"/>
            <w:hideMark/>
          </w:tcPr>
          <w:p w14:paraId="62995099"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2EB5ED4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45D7625"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608A34BE" w14:textId="77777777" w:rsidR="00E24226" w:rsidRDefault="00E24226">
            <w:pPr>
              <w:rPr>
                <w:color w:val="000000"/>
                <w:sz w:val="20"/>
                <w:szCs w:val="20"/>
              </w:rPr>
            </w:pPr>
            <w:r>
              <w:rPr>
                <w:color w:val="000000"/>
                <w:sz w:val="20"/>
                <w:szCs w:val="20"/>
              </w:rPr>
              <w:t>11.7</w:t>
            </w:r>
          </w:p>
        </w:tc>
        <w:tc>
          <w:tcPr>
            <w:tcW w:w="1620" w:type="dxa"/>
            <w:tcBorders>
              <w:top w:val="nil"/>
              <w:left w:val="nil"/>
              <w:bottom w:val="single" w:sz="4" w:space="0" w:color="D9D9D9"/>
              <w:right w:val="nil"/>
            </w:tcBorders>
            <w:shd w:val="clear" w:color="auto" w:fill="auto"/>
            <w:noWrap/>
            <w:vAlign w:val="center"/>
            <w:hideMark/>
          </w:tcPr>
          <w:p w14:paraId="31164BEB" w14:textId="77777777" w:rsidR="00E24226" w:rsidRDefault="00E24226">
            <w:pPr>
              <w:rPr>
                <w:color w:val="000000"/>
                <w:sz w:val="20"/>
                <w:szCs w:val="20"/>
              </w:rPr>
            </w:pPr>
            <w:r>
              <w:rPr>
                <w:color w:val="000000"/>
                <w:sz w:val="20"/>
                <w:szCs w:val="20"/>
              </w:rPr>
              <w:t>33 (25, 44)</w:t>
            </w:r>
          </w:p>
        </w:tc>
        <w:tc>
          <w:tcPr>
            <w:tcW w:w="1620" w:type="dxa"/>
            <w:tcBorders>
              <w:top w:val="nil"/>
              <w:left w:val="nil"/>
              <w:bottom w:val="single" w:sz="4" w:space="0" w:color="D9D9D9"/>
              <w:right w:val="single" w:sz="4" w:space="0" w:color="000000"/>
            </w:tcBorders>
            <w:shd w:val="clear" w:color="auto" w:fill="auto"/>
            <w:noWrap/>
            <w:vAlign w:val="center"/>
            <w:hideMark/>
          </w:tcPr>
          <w:p w14:paraId="3F6B499E" w14:textId="77777777" w:rsidR="00E24226" w:rsidRDefault="00E24226">
            <w:pPr>
              <w:rPr>
                <w:color w:val="000000"/>
                <w:sz w:val="20"/>
                <w:szCs w:val="20"/>
              </w:rPr>
            </w:pPr>
            <w:r>
              <w:rPr>
                <w:color w:val="000000"/>
                <w:sz w:val="20"/>
                <w:szCs w:val="20"/>
              </w:rPr>
              <w:t>0.22 (0.08, 0.43)</w:t>
            </w:r>
          </w:p>
        </w:tc>
      </w:tr>
      <w:tr w:rsidR="00E24226" w14:paraId="28C7C88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963FEE5" w14:textId="77777777" w:rsidR="00E24226" w:rsidRDefault="00E24226">
            <w:pPr>
              <w:rPr>
                <w:color w:val="000000"/>
                <w:sz w:val="20"/>
                <w:szCs w:val="20"/>
              </w:rPr>
            </w:pPr>
            <w:r>
              <w:rPr>
                <w:color w:val="000000"/>
                <w:sz w:val="20"/>
                <w:szCs w:val="20"/>
              </w:rPr>
              <w:t>52. York, PA</w:t>
            </w:r>
          </w:p>
        </w:tc>
        <w:tc>
          <w:tcPr>
            <w:tcW w:w="1240" w:type="dxa"/>
            <w:tcBorders>
              <w:top w:val="nil"/>
              <w:left w:val="nil"/>
              <w:bottom w:val="single" w:sz="4" w:space="0" w:color="D9D9D9"/>
              <w:right w:val="nil"/>
            </w:tcBorders>
            <w:shd w:val="clear" w:color="auto" w:fill="auto"/>
            <w:noWrap/>
            <w:vAlign w:val="center"/>
            <w:hideMark/>
          </w:tcPr>
          <w:p w14:paraId="6C366ACF" w14:textId="77777777" w:rsidR="00E24226" w:rsidRDefault="00E24226">
            <w:pPr>
              <w:rPr>
                <w:color w:val="000000"/>
                <w:sz w:val="20"/>
                <w:szCs w:val="20"/>
              </w:rPr>
            </w:pPr>
            <w:r>
              <w:rPr>
                <w:color w:val="000000"/>
                <w:sz w:val="20"/>
                <w:szCs w:val="20"/>
              </w:rPr>
              <w:t>5.2</w:t>
            </w:r>
          </w:p>
        </w:tc>
        <w:tc>
          <w:tcPr>
            <w:tcW w:w="1240" w:type="dxa"/>
            <w:tcBorders>
              <w:top w:val="nil"/>
              <w:left w:val="nil"/>
              <w:bottom w:val="single" w:sz="4" w:space="0" w:color="D9D9D9"/>
              <w:right w:val="nil"/>
            </w:tcBorders>
            <w:shd w:val="clear" w:color="auto" w:fill="auto"/>
            <w:noWrap/>
            <w:vAlign w:val="center"/>
            <w:hideMark/>
          </w:tcPr>
          <w:p w14:paraId="7EAC7C4F"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3A29DF4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73688FDF" w14:textId="77777777" w:rsidR="00E24226" w:rsidRDefault="00E24226">
            <w:pPr>
              <w:rPr>
                <w:color w:val="000000"/>
                <w:sz w:val="20"/>
                <w:szCs w:val="20"/>
              </w:rPr>
            </w:pPr>
            <w:r>
              <w:rPr>
                <w:color w:val="000000"/>
                <w:sz w:val="20"/>
                <w:szCs w:val="20"/>
              </w:rPr>
              <w:t>0.9</w:t>
            </w:r>
          </w:p>
        </w:tc>
        <w:tc>
          <w:tcPr>
            <w:tcW w:w="1450" w:type="dxa"/>
            <w:tcBorders>
              <w:top w:val="nil"/>
              <w:left w:val="nil"/>
              <w:bottom w:val="single" w:sz="4" w:space="0" w:color="D9D9D9"/>
              <w:right w:val="single" w:sz="4" w:space="0" w:color="auto"/>
            </w:tcBorders>
            <w:shd w:val="clear" w:color="auto" w:fill="auto"/>
            <w:noWrap/>
            <w:vAlign w:val="center"/>
            <w:hideMark/>
          </w:tcPr>
          <w:p w14:paraId="0D64445E" w14:textId="77777777" w:rsidR="00E24226" w:rsidRDefault="00E24226">
            <w:pPr>
              <w:rPr>
                <w:color w:val="000000"/>
                <w:sz w:val="20"/>
                <w:szCs w:val="20"/>
              </w:rPr>
            </w:pPr>
            <w:r>
              <w:rPr>
                <w:color w:val="000000"/>
                <w:sz w:val="20"/>
                <w:szCs w:val="20"/>
              </w:rPr>
              <w:t>6.1</w:t>
            </w:r>
          </w:p>
        </w:tc>
        <w:tc>
          <w:tcPr>
            <w:tcW w:w="1620" w:type="dxa"/>
            <w:tcBorders>
              <w:top w:val="nil"/>
              <w:left w:val="nil"/>
              <w:bottom w:val="single" w:sz="4" w:space="0" w:color="D9D9D9"/>
              <w:right w:val="nil"/>
            </w:tcBorders>
            <w:shd w:val="clear" w:color="auto" w:fill="auto"/>
            <w:noWrap/>
            <w:vAlign w:val="center"/>
            <w:hideMark/>
          </w:tcPr>
          <w:p w14:paraId="5A9F826B" w14:textId="77777777" w:rsidR="00E24226" w:rsidRDefault="00E24226">
            <w:pPr>
              <w:rPr>
                <w:color w:val="000000"/>
                <w:sz w:val="20"/>
                <w:szCs w:val="20"/>
              </w:rPr>
            </w:pPr>
            <w:r>
              <w:rPr>
                <w:color w:val="000000"/>
                <w:sz w:val="20"/>
                <w:szCs w:val="20"/>
              </w:rPr>
              <w:t>25 (20, 31)</w:t>
            </w:r>
          </w:p>
        </w:tc>
        <w:tc>
          <w:tcPr>
            <w:tcW w:w="1620" w:type="dxa"/>
            <w:tcBorders>
              <w:top w:val="nil"/>
              <w:left w:val="nil"/>
              <w:bottom w:val="single" w:sz="4" w:space="0" w:color="D9D9D9"/>
              <w:right w:val="single" w:sz="4" w:space="0" w:color="000000"/>
            </w:tcBorders>
            <w:shd w:val="clear" w:color="auto" w:fill="auto"/>
            <w:noWrap/>
            <w:vAlign w:val="center"/>
            <w:hideMark/>
          </w:tcPr>
          <w:p w14:paraId="345B2C85" w14:textId="77777777" w:rsidR="00E24226" w:rsidRDefault="00E24226">
            <w:pPr>
              <w:rPr>
                <w:color w:val="000000"/>
                <w:sz w:val="20"/>
                <w:szCs w:val="20"/>
              </w:rPr>
            </w:pPr>
            <w:r>
              <w:rPr>
                <w:color w:val="000000"/>
                <w:sz w:val="20"/>
                <w:szCs w:val="20"/>
              </w:rPr>
              <w:t>0.21 (0.09, 0.37)</w:t>
            </w:r>
          </w:p>
        </w:tc>
      </w:tr>
      <w:tr w:rsidR="00E24226" w14:paraId="5F156CD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63BCB5" w14:textId="77777777" w:rsidR="00E24226" w:rsidRDefault="00E24226">
            <w:pPr>
              <w:rPr>
                <w:color w:val="000000"/>
                <w:sz w:val="20"/>
                <w:szCs w:val="20"/>
              </w:rPr>
            </w:pPr>
            <w:r>
              <w:rPr>
                <w:color w:val="000000"/>
                <w:sz w:val="20"/>
                <w:szCs w:val="20"/>
              </w:rPr>
              <w:t>53. Concord, NC</w:t>
            </w:r>
          </w:p>
        </w:tc>
        <w:tc>
          <w:tcPr>
            <w:tcW w:w="1240" w:type="dxa"/>
            <w:tcBorders>
              <w:top w:val="nil"/>
              <w:left w:val="nil"/>
              <w:bottom w:val="single" w:sz="4" w:space="0" w:color="D9D9D9"/>
              <w:right w:val="nil"/>
            </w:tcBorders>
            <w:shd w:val="clear" w:color="auto" w:fill="auto"/>
            <w:noWrap/>
            <w:vAlign w:val="center"/>
            <w:hideMark/>
          </w:tcPr>
          <w:p w14:paraId="744B15F0"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7F957C2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4C856E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34BAD66D"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7EC0ECC2" w14:textId="77777777" w:rsidR="00E24226" w:rsidRDefault="00E24226">
            <w:pPr>
              <w:rPr>
                <w:color w:val="000000"/>
                <w:sz w:val="20"/>
                <w:szCs w:val="20"/>
              </w:rPr>
            </w:pPr>
            <w:r>
              <w:rPr>
                <w:color w:val="000000"/>
                <w:sz w:val="20"/>
                <w:szCs w:val="20"/>
              </w:rPr>
              <w:t>5.7</w:t>
            </w:r>
          </w:p>
        </w:tc>
        <w:tc>
          <w:tcPr>
            <w:tcW w:w="1620" w:type="dxa"/>
            <w:tcBorders>
              <w:top w:val="nil"/>
              <w:left w:val="nil"/>
              <w:bottom w:val="single" w:sz="4" w:space="0" w:color="D9D9D9"/>
              <w:right w:val="nil"/>
            </w:tcBorders>
            <w:shd w:val="clear" w:color="auto" w:fill="auto"/>
            <w:noWrap/>
            <w:vAlign w:val="center"/>
            <w:hideMark/>
          </w:tcPr>
          <w:p w14:paraId="4A47D486" w14:textId="77777777" w:rsidR="00E24226" w:rsidRDefault="00E24226">
            <w:pPr>
              <w:rPr>
                <w:color w:val="000000"/>
                <w:sz w:val="20"/>
                <w:szCs w:val="20"/>
              </w:rPr>
            </w:pPr>
            <w:r>
              <w:rPr>
                <w:color w:val="000000"/>
                <w:sz w:val="20"/>
                <w:szCs w:val="20"/>
              </w:rPr>
              <w:t>21 (18, 25)</w:t>
            </w:r>
          </w:p>
        </w:tc>
        <w:tc>
          <w:tcPr>
            <w:tcW w:w="1620" w:type="dxa"/>
            <w:tcBorders>
              <w:top w:val="nil"/>
              <w:left w:val="nil"/>
              <w:bottom w:val="single" w:sz="4" w:space="0" w:color="D9D9D9"/>
              <w:right w:val="single" w:sz="4" w:space="0" w:color="000000"/>
            </w:tcBorders>
            <w:shd w:val="clear" w:color="auto" w:fill="auto"/>
            <w:noWrap/>
            <w:vAlign w:val="center"/>
            <w:hideMark/>
          </w:tcPr>
          <w:p w14:paraId="40B0F0DF" w14:textId="77777777" w:rsidR="00E24226" w:rsidRDefault="00E24226">
            <w:pPr>
              <w:rPr>
                <w:color w:val="000000"/>
                <w:sz w:val="20"/>
                <w:szCs w:val="20"/>
              </w:rPr>
            </w:pPr>
            <w:r>
              <w:rPr>
                <w:color w:val="000000"/>
                <w:sz w:val="20"/>
                <w:szCs w:val="20"/>
              </w:rPr>
              <w:t>0.30 (0.18, 0.42)</w:t>
            </w:r>
          </w:p>
        </w:tc>
      </w:tr>
      <w:tr w:rsidR="00E24226" w14:paraId="0EF95C4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3FD0EB4" w14:textId="77777777" w:rsidR="00E24226" w:rsidRDefault="00E24226">
            <w:pPr>
              <w:rPr>
                <w:color w:val="000000"/>
                <w:sz w:val="20"/>
                <w:szCs w:val="20"/>
              </w:rPr>
            </w:pPr>
            <w:r>
              <w:rPr>
                <w:color w:val="000000"/>
                <w:sz w:val="20"/>
                <w:szCs w:val="20"/>
              </w:rPr>
              <w:t>54. Kingsport, TN-VA</w:t>
            </w:r>
          </w:p>
        </w:tc>
        <w:tc>
          <w:tcPr>
            <w:tcW w:w="1240" w:type="dxa"/>
            <w:tcBorders>
              <w:top w:val="nil"/>
              <w:left w:val="nil"/>
              <w:bottom w:val="single" w:sz="4" w:space="0" w:color="D9D9D9"/>
              <w:right w:val="nil"/>
            </w:tcBorders>
            <w:shd w:val="clear" w:color="auto" w:fill="auto"/>
            <w:noWrap/>
            <w:vAlign w:val="center"/>
            <w:hideMark/>
          </w:tcPr>
          <w:p w14:paraId="2E29FBBD" w14:textId="77777777" w:rsidR="00E24226" w:rsidRDefault="00E24226">
            <w:pPr>
              <w:rPr>
                <w:color w:val="000000"/>
                <w:sz w:val="20"/>
                <w:szCs w:val="20"/>
              </w:rPr>
            </w:pPr>
            <w:r>
              <w:rPr>
                <w:color w:val="000000"/>
                <w:sz w:val="20"/>
                <w:szCs w:val="20"/>
              </w:rPr>
              <w:t>16.9</w:t>
            </w:r>
          </w:p>
        </w:tc>
        <w:tc>
          <w:tcPr>
            <w:tcW w:w="1240" w:type="dxa"/>
            <w:tcBorders>
              <w:top w:val="nil"/>
              <w:left w:val="nil"/>
              <w:bottom w:val="single" w:sz="4" w:space="0" w:color="D9D9D9"/>
              <w:right w:val="nil"/>
            </w:tcBorders>
            <w:shd w:val="clear" w:color="auto" w:fill="auto"/>
            <w:noWrap/>
            <w:vAlign w:val="center"/>
            <w:hideMark/>
          </w:tcPr>
          <w:p w14:paraId="1BAB4E2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15E2663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7743D6"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5F724102" w14:textId="77777777" w:rsidR="00E24226" w:rsidRDefault="00E24226">
            <w:pPr>
              <w:rPr>
                <w:color w:val="000000"/>
                <w:sz w:val="20"/>
                <w:szCs w:val="20"/>
              </w:rPr>
            </w:pPr>
            <w:r>
              <w:rPr>
                <w:color w:val="000000"/>
                <w:sz w:val="20"/>
                <w:szCs w:val="20"/>
              </w:rPr>
              <w:t>11.0</w:t>
            </w:r>
          </w:p>
        </w:tc>
        <w:tc>
          <w:tcPr>
            <w:tcW w:w="1620" w:type="dxa"/>
            <w:tcBorders>
              <w:top w:val="nil"/>
              <w:left w:val="nil"/>
              <w:bottom w:val="single" w:sz="4" w:space="0" w:color="D9D9D9"/>
              <w:right w:val="nil"/>
            </w:tcBorders>
            <w:shd w:val="clear" w:color="auto" w:fill="auto"/>
            <w:noWrap/>
            <w:vAlign w:val="center"/>
            <w:hideMark/>
          </w:tcPr>
          <w:p w14:paraId="3D34C284" w14:textId="77777777" w:rsidR="00E24226" w:rsidRDefault="00E24226">
            <w:pPr>
              <w:rPr>
                <w:color w:val="000000"/>
                <w:sz w:val="20"/>
                <w:szCs w:val="20"/>
              </w:rPr>
            </w:pPr>
            <w:r>
              <w:rPr>
                <w:color w:val="000000"/>
                <w:sz w:val="20"/>
                <w:szCs w:val="20"/>
              </w:rPr>
              <w:t>22 (19, 28)</w:t>
            </w:r>
          </w:p>
        </w:tc>
        <w:tc>
          <w:tcPr>
            <w:tcW w:w="1620" w:type="dxa"/>
            <w:tcBorders>
              <w:top w:val="nil"/>
              <w:left w:val="nil"/>
              <w:bottom w:val="single" w:sz="4" w:space="0" w:color="D9D9D9"/>
              <w:right w:val="single" w:sz="4" w:space="0" w:color="000000"/>
            </w:tcBorders>
            <w:shd w:val="clear" w:color="auto" w:fill="auto"/>
            <w:noWrap/>
            <w:vAlign w:val="center"/>
            <w:hideMark/>
          </w:tcPr>
          <w:p w14:paraId="2C172529" w14:textId="77777777" w:rsidR="00E24226" w:rsidRDefault="00E24226">
            <w:pPr>
              <w:rPr>
                <w:color w:val="000000"/>
                <w:sz w:val="20"/>
                <w:szCs w:val="20"/>
              </w:rPr>
            </w:pPr>
            <w:r>
              <w:rPr>
                <w:color w:val="000000"/>
                <w:sz w:val="20"/>
                <w:szCs w:val="20"/>
              </w:rPr>
              <w:t>0.52 (0.31, 0.72)</w:t>
            </w:r>
          </w:p>
        </w:tc>
      </w:tr>
      <w:tr w:rsidR="00E24226" w14:paraId="29B27846"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54F299" w14:textId="77777777" w:rsidR="00E24226" w:rsidRDefault="00E24226">
            <w:pPr>
              <w:rPr>
                <w:color w:val="000000"/>
                <w:sz w:val="20"/>
                <w:szCs w:val="20"/>
              </w:rPr>
            </w:pPr>
            <w:r>
              <w:rPr>
                <w:color w:val="000000"/>
                <w:sz w:val="20"/>
                <w:szCs w:val="20"/>
              </w:rPr>
              <w:t>55. Modesto, CA</w:t>
            </w:r>
          </w:p>
        </w:tc>
        <w:tc>
          <w:tcPr>
            <w:tcW w:w="1240" w:type="dxa"/>
            <w:tcBorders>
              <w:top w:val="nil"/>
              <w:left w:val="nil"/>
              <w:bottom w:val="single" w:sz="4" w:space="0" w:color="D9D9D9"/>
              <w:right w:val="nil"/>
            </w:tcBorders>
            <w:shd w:val="clear" w:color="auto" w:fill="auto"/>
            <w:noWrap/>
            <w:vAlign w:val="center"/>
            <w:hideMark/>
          </w:tcPr>
          <w:p w14:paraId="48EB87E9"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D9D9D9"/>
              <w:right w:val="nil"/>
            </w:tcBorders>
            <w:shd w:val="clear" w:color="auto" w:fill="auto"/>
            <w:noWrap/>
            <w:vAlign w:val="center"/>
            <w:hideMark/>
          </w:tcPr>
          <w:p w14:paraId="0EC9D58E"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0126F3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E428261"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28908999" w14:textId="77777777" w:rsidR="00E24226" w:rsidRDefault="00E24226">
            <w:pPr>
              <w:rPr>
                <w:color w:val="000000"/>
                <w:sz w:val="20"/>
                <w:szCs w:val="20"/>
              </w:rPr>
            </w:pPr>
            <w:r>
              <w:rPr>
                <w:color w:val="000000"/>
                <w:sz w:val="20"/>
                <w:szCs w:val="20"/>
              </w:rPr>
              <w:t>47.5</w:t>
            </w:r>
          </w:p>
        </w:tc>
        <w:tc>
          <w:tcPr>
            <w:tcW w:w="1620" w:type="dxa"/>
            <w:tcBorders>
              <w:top w:val="nil"/>
              <w:left w:val="nil"/>
              <w:bottom w:val="single" w:sz="4" w:space="0" w:color="D9D9D9"/>
              <w:right w:val="nil"/>
            </w:tcBorders>
            <w:shd w:val="clear" w:color="auto" w:fill="auto"/>
            <w:noWrap/>
            <w:vAlign w:val="center"/>
            <w:hideMark/>
          </w:tcPr>
          <w:p w14:paraId="4BFB7B90" w14:textId="77777777" w:rsidR="00E24226" w:rsidRDefault="00E24226">
            <w:pPr>
              <w:rPr>
                <w:color w:val="000000"/>
                <w:sz w:val="20"/>
                <w:szCs w:val="20"/>
              </w:rPr>
            </w:pPr>
            <w:r>
              <w:rPr>
                <w:color w:val="000000"/>
                <w:sz w:val="20"/>
                <w:szCs w:val="20"/>
              </w:rPr>
              <w:t>103 (89, 127)</w:t>
            </w:r>
          </w:p>
        </w:tc>
        <w:tc>
          <w:tcPr>
            <w:tcW w:w="1620" w:type="dxa"/>
            <w:tcBorders>
              <w:top w:val="nil"/>
              <w:left w:val="nil"/>
              <w:bottom w:val="single" w:sz="4" w:space="0" w:color="D9D9D9"/>
              <w:right w:val="single" w:sz="4" w:space="0" w:color="000000"/>
            </w:tcBorders>
            <w:shd w:val="clear" w:color="auto" w:fill="auto"/>
            <w:noWrap/>
            <w:vAlign w:val="center"/>
            <w:hideMark/>
          </w:tcPr>
          <w:p w14:paraId="09C01A02" w14:textId="77777777" w:rsidR="00E24226" w:rsidRDefault="00E24226">
            <w:pPr>
              <w:rPr>
                <w:color w:val="000000"/>
                <w:sz w:val="20"/>
                <w:szCs w:val="20"/>
              </w:rPr>
            </w:pPr>
            <w:r>
              <w:rPr>
                <w:color w:val="000000"/>
                <w:sz w:val="20"/>
                <w:szCs w:val="20"/>
              </w:rPr>
              <w:t>0.38 (0.21, 0.58)</w:t>
            </w:r>
          </w:p>
        </w:tc>
      </w:tr>
      <w:tr w:rsidR="00E24226" w14:paraId="423CED7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BCDC16" w14:textId="77777777" w:rsidR="00E24226" w:rsidRDefault="00E24226">
            <w:pPr>
              <w:rPr>
                <w:color w:val="000000"/>
                <w:sz w:val="20"/>
                <w:szCs w:val="20"/>
              </w:rPr>
            </w:pPr>
            <w:r>
              <w:rPr>
                <w:color w:val="000000"/>
                <w:sz w:val="20"/>
                <w:szCs w:val="20"/>
              </w:rPr>
              <w:t>56. Nashville-Davidson, TN</w:t>
            </w:r>
          </w:p>
        </w:tc>
        <w:tc>
          <w:tcPr>
            <w:tcW w:w="1240" w:type="dxa"/>
            <w:tcBorders>
              <w:top w:val="nil"/>
              <w:left w:val="nil"/>
              <w:bottom w:val="single" w:sz="4" w:space="0" w:color="D9D9D9"/>
              <w:right w:val="nil"/>
            </w:tcBorders>
            <w:shd w:val="clear" w:color="auto" w:fill="auto"/>
            <w:noWrap/>
            <w:vAlign w:val="center"/>
            <w:hideMark/>
          </w:tcPr>
          <w:p w14:paraId="6E541CD8"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2BE3770B" w14:textId="77777777" w:rsidR="00E24226" w:rsidRDefault="00E24226">
            <w:pPr>
              <w:rPr>
                <w:color w:val="000000"/>
                <w:sz w:val="20"/>
                <w:szCs w:val="20"/>
              </w:rPr>
            </w:pPr>
            <w:r>
              <w:rPr>
                <w:color w:val="000000"/>
                <w:sz w:val="20"/>
                <w:szCs w:val="20"/>
              </w:rPr>
              <w:t>5.8</w:t>
            </w:r>
          </w:p>
        </w:tc>
        <w:tc>
          <w:tcPr>
            <w:tcW w:w="1240" w:type="dxa"/>
            <w:tcBorders>
              <w:top w:val="nil"/>
              <w:left w:val="nil"/>
              <w:bottom w:val="single" w:sz="4" w:space="0" w:color="D9D9D9"/>
              <w:right w:val="nil"/>
            </w:tcBorders>
            <w:shd w:val="clear" w:color="auto" w:fill="auto"/>
            <w:noWrap/>
            <w:vAlign w:val="center"/>
            <w:hideMark/>
          </w:tcPr>
          <w:p w14:paraId="505A9C1D"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3F23EA70"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5FE5A5B9" w14:textId="77777777" w:rsidR="00E24226" w:rsidRDefault="00E24226">
            <w:pPr>
              <w:rPr>
                <w:color w:val="000000"/>
                <w:sz w:val="20"/>
                <w:szCs w:val="20"/>
              </w:rPr>
            </w:pPr>
            <w:r>
              <w:rPr>
                <w:color w:val="000000"/>
                <w:sz w:val="20"/>
                <w:szCs w:val="20"/>
              </w:rPr>
              <w:t>16.9</w:t>
            </w:r>
          </w:p>
        </w:tc>
        <w:tc>
          <w:tcPr>
            <w:tcW w:w="1620" w:type="dxa"/>
            <w:tcBorders>
              <w:top w:val="nil"/>
              <w:left w:val="nil"/>
              <w:bottom w:val="single" w:sz="4" w:space="0" w:color="D9D9D9"/>
              <w:right w:val="nil"/>
            </w:tcBorders>
            <w:shd w:val="clear" w:color="auto" w:fill="auto"/>
            <w:noWrap/>
            <w:vAlign w:val="center"/>
            <w:hideMark/>
          </w:tcPr>
          <w:p w14:paraId="08139EA6" w14:textId="77777777" w:rsidR="00E24226" w:rsidRDefault="00E24226">
            <w:pPr>
              <w:rPr>
                <w:color w:val="000000"/>
                <w:sz w:val="20"/>
                <w:szCs w:val="20"/>
              </w:rPr>
            </w:pPr>
            <w:r>
              <w:rPr>
                <w:color w:val="000000"/>
                <w:sz w:val="20"/>
                <w:szCs w:val="20"/>
              </w:rPr>
              <w:t>32 (27, 40)</w:t>
            </w:r>
          </w:p>
        </w:tc>
        <w:tc>
          <w:tcPr>
            <w:tcW w:w="1620" w:type="dxa"/>
            <w:tcBorders>
              <w:top w:val="nil"/>
              <w:left w:val="nil"/>
              <w:bottom w:val="single" w:sz="4" w:space="0" w:color="D9D9D9"/>
              <w:right w:val="single" w:sz="4" w:space="0" w:color="000000"/>
            </w:tcBorders>
            <w:shd w:val="clear" w:color="auto" w:fill="auto"/>
            <w:noWrap/>
            <w:vAlign w:val="center"/>
            <w:hideMark/>
          </w:tcPr>
          <w:p w14:paraId="73BA041E" w14:textId="77777777" w:rsidR="00E24226" w:rsidRDefault="00E24226">
            <w:pPr>
              <w:rPr>
                <w:color w:val="000000"/>
                <w:sz w:val="20"/>
                <w:szCs w:val="20"/>
              </w:rPr>
            </w:pPr>
            <w:r>
              <w:rPr>
                <w:color w:val="000000"/>
                <w:sz w:val="20"/>
                <w:szCs w:val="20"/>
              </w:rPr>
              <w:t>0.22 (0.11, 0.32)</w:t>
            </w:r>
          </w:p>
        </w:tc>
      </w:tr>
      <w:tr w:rsidR="00E24226" w14:paraId="0CD7D3A0"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66F67D1" w14:textId="77777777" w:rsidR="00E24226" w:rsidRDefault="00E24226">
            <w:pPr>
              <w:rPr>
                <w:color w:val="000000"/>
                <w:sz w:val="20"/>
                <w:szCs w:val="20"/>
              </w:rPr>
            </w:pPr>
            <w:r>
              <w:rPr>
                <w:color w:val="000000"/>
                <w:sz w:val="20"/>
                <w:szCs w:val="20"/>
              </w:rPr>
              <w:t>57. Fort Collins, CO</w:t>
            </w:r>
          </w:p>
        </w:tc>
        <w:tc>
          <w:tcPr>
            <w:tcW w:w="1240" w:type="dxa"/>
            <w:tcBorders>
              <w:top w:val="nil"/>
              <w:left w:val="nil"/>
              <w:bottom w:val="single" w:sz="4" w:space="0" w:color="D9D9D9"/>
              <w:right w:val="nil"/>
            </w:tcBorders>
            <w:shd w:val="clear" w:color="auto" w:fill="auto"/>
            <w:noWrap/>
            <w:vAlign w:val="center"/>
            <w:hideMark/>
          </w:tcPr>
          <w:p w14:paraId="6AEE987C" w14:textId="77777777" w:rsidR="00E24226" w:rsidRDefault="00E24226">
            <w:pPr>
              <w:rPr>
                <w:color w:val="000000"/>
                <w:sz w:val="20"/>
                <w:szCs w:val="20"/>
              </w:rPr>
            </w:pPr>
            <w:r>
              <w:rPr>
                <w:color w:val="000000"/>
                <w:sz w:val="20"/>
                <w:szCs w:val="20"/>
              </w:rPr>
              <w:t>7.5</w:t>
            </w:r>
          </w:p>
        </w:tc>
        <w:tc>
          <w:tcPr>
            <w:tcW w:w="1240" w:type="dxa"/>
            <w:tcBorders>
              <w:top w:val="nil"/>
              <w:left w:val="nil"/>
              <w:bottom w:val="single" w:sz="4" w:space="0" w:color="D9D9D9"/>
              <w:right w:val="nil"/>
            </w:tcBorders>
            <w:shd w:val="clear" w:color="auto" w:fill="auto"/>
            <w:noWrap/>
            <w:vAlign w:val="center"/>
            <w:hideMark/>
          </w:tcPr>
          <w:p w14:paraId="5E5CCB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0724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20961F7" w14:textId="77777777" w:rsidR="00E24226" w:rsidRDefault="00E24226">
            <w:pPr>
              <w:rPr>
                <w:color w:val="000000"/>
                <w:sz w:val="20"/>
                <w:szCs w:val="20"/>
              </w:rPr>
            </w:pPr>
            <w:r>
              <w:rPr>
                <w:color w:val="000000"/>
                <w:sz w:val="20"/>
                <w:szCs w:val="20"/>
              </w:rPr>
              <w:t>1.0</w:t>
            </w:r>
          </w:p>
        </w:tc>
        <w:tc>
          <w:tcPr>
            <w:tcW w:w="1450" w:type="dxa"/>
            <w:tcBorders>
              <w:top w:val="nil"/>
              <w:left w:val="nil"/>
              <w:bottom w:val="single" w:sz="4" w:space="0" w:color="D9D9D9"/>
              <w:right w:val="single" w:sz="4" w:space="0" w:color="auto"/>
            </w:tcBorders>
            <w:shd w:val="clear" w:color="auto" w:fill="auto"/>
            <w:noWrap/>
            <w:vAlign w:val="center"/>
            <w:hideMark/>
          </w:tcPr>
          <w:p w14:paraId="0D000418" w14:textId="77777777" w:rsidR="00E24226" w:rsidRDefault="00E24226">
            <w:pPr>
              <w:rPr>
                <w:color w:val="000000"/>
                <w:sz w:val="20"/>
                <w:szCs w:val="20"/>
              </w:rPr>
            </w:pPr>
            <w:r>
              <w:rPr>
                <w:color w:val="000000"/>
                <w:sz w:val="20"/>
                <w:szCs w:val="20"/>
              </w:rPr>
              <w:t>20.5</w:t>
            </w:r>
          </w:p>
        </w:tc>
        <w:tc>
          <w:tcPr>
            <w:tcW w:w="1620" w:type="dxa"/>
            <w:tcBorders>
              <w:top w:val="nil"/>
              <w:left w:val="nil"/>
              <w:bottom w:val="single" w:sz="4" w:space="0" w:color="D9D9D9"/>
              <w:right w:val="nil"/>
            </w:tcBorders>
            <w:shd w:val="clear" w:color="auto" w:fill="auto"/>
            <w:noWrap/>
            <w:vAlign w:val="center"/>
            <w:hideMark/>
          </w:tcPr>
          <w:p w14:paraId="54A9CB82" w14:textId="77777777" w:rsidR="00E24226" w:rsidRDefault="00E24226">
            <w:pPr>
              <w:rPr>
                <w:color w:val="000000"/>
                <w:sz w:val="20"/>
                <w:szCs w:val="20"/>
              </w:rPr>
            </w:pPr>
            <w:r>
              <w:rPr>
                <w:color w:val="000000"/>
                <w:sz w:val="20"/>
                <w:szCs w:val="20"/>
              </w:rPr>
              <w:t>35 (33, 39)</w:t>
            </w:r>
          </w:p>
        </w:tc>
        <w:tc>
          <w:tcPr>
            <w:tcW w:w="1620" w:type="dxa"/>
            <w:tcBorders>
              <w:top w:val="nil"/>
              <w:left w:val="nil"/>
              <w:bottom w:val="single" w:sz="4" w:space="0" w:color="D9D9D9"/>
              <w:right w:val="single" w:sz="4" w:space="0" w:color="000000"/>
            </w:tcBorders>
            <w:shd w:val="clear" w:color="auto" w:fill="auto"/>
            <w:noWrap/>
            <w:vAlign w:val="center"/>
            <w:hideMark/>
          </w:tcPr>
          <w:p w14:paraId="10F11C50" w14:textId="77777777" w:rsidR="00E24226" w:rsidRDefault="00E24226">
            <w:pPr>
              <w:rPr>
                <w:color w:val="000000"/>
                <w:sz w:val="20"/>
                <w:szCs w:val="20"/>
              </w:rPr>
            </w:pPr>
            <w:r>
              <w:rPr>
                <w:color w:val="000000"/>
                <w:sz w:val="20"/>
                <w:szCs w:val="20"/>
              </w:rPr>
              <w:t>0.20 (0.11, 0.30)</w:t>
            </w:r>
          </w:p>
        </w:tc>
      </w:tr>
      <w:tr w:rsidR="00E24226" w14:paraId="0EB8E77D" w14:textId="77777777" w:rsidTr="008E054F">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EDE5B32" w14:textId="77777777" w:rsidR="00E24226" w:rsidRDefault="00E24226">
            <w:pPr>
              <w:rPr>
                <w:color w:val="000000"/>
                <w:sz w:val="20"/>
                <w:szCs w:val="20"/>
              </w:rPr>
            </w:pPr>
            <w:r>
              <w:rPr>
                <w:color w:val="000000"/>
                <w:sz w:val="20"/>
                <w:szCs w:val="20"/>
              </w:rPr>
              <w:t>58. Mission Viejo-Lake Forest-San Clemente, CA</w:t>
            </w:r>
          </w:p>
        </w:tc>
        <w:tc>
          <w:tcPr>
            <w:tcW w:w="1240" w:type="dxa"/>
            <w:tcBorders>
              <w:top w:val="nil"/>
              <w:left w:val="nil"/>
              <w:bottom w:val="single" w:sz="4" w:space="0" w:color="000000"/>
              <w:right w:val="nil"/>
            </w:tcBorders>
            <w:shd w:val="clear" w:color="auto" w:fill="auto"/>
            <w:noWrap/>
            <w:vAlign w:val="center"/>
            <w:hideMark/>
          </w:tcPr>
          <w:p w14:paraId="435D5E3D"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000000"/>
              <w:right w:val="nil"/>
            </w:tcBorders>
            <w:shd w:val="clear" w:color="auto" w:fill="auto"/>
            <w:noWrap/>
            <w:vAlign w:val="center"/>
            <w:hideMark/>
          </w:tcPr>
          <w:p w14:paraId="6FF5122A"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000000"/>
              <w:right w:val="nil"/>
            </w:tcBorders>
            <w:shd w:val="clear" w:color="auto" w:fill="auto"/>
            <w:noWrap/>
            <w:vAlign w:val="center"/>
            <w:hideMark/>
          </w:tcPr>
          <w:p w14:paraId="27C6C47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000000"/>
              <w:right w:val="nil"/>
            </w:tcBorders>
            <w:shd w:val="clear" w:color="auto" w:fill="auto"/>
            <w:noWrap/>
            <w:vAlign w:val="center"/>
            <w:hideMark/>
          </w:tcPr>
          <w:p w14:paraId="0F6B5EE6"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000000"/>
              <w:right w:val="single" w:sz="4" w:space="0" w:color="auto"/>
            </w:tcBorders>
            <w:shd w:val="clear" w:color="auto" w:fill="auto"/>
            <w:noWrap/>
            <w:vAlign w:val="center"/>
            <w:hideMark/>
          </w:tcPr>
          <w:p w14:paraId="25245F58"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000000"/>
              <w:right w:val="nil"/>
            </w:tcBorders>
            <w:shd w:val="clear" w:color="auto" w:fill="auto"/>
            <w:noWrap/>
            <w:vAlign w:val="center"/>
            <w:hideMark/>
          </w:tcPr>
          <w:p w14:paraId="7F6A78E0" w14:textId="77777777" w:rsidR="00E24226" w:rsidRDefault="00E24226">
            <w:pPr>
              <w:rPr>
                <w:color w:val="000000"/>
                <w:sz w:val="20"/>
                <w:szCs w:val="20"/>
              </w:rPr>
            </w:pPr>
            <w:r>
              <w:rPr>
                <w:color w:val="000000"/>
                <w:sz w:val="20"/>
                <w:szCs w:val="20"/>
              </w:rPr>
              <w:t>17 (13, 20)</w:t>
            </w:r>
          </w:p>
        </w:tc>
        <w:tc>
          <w:tcPr>
            <w:tcW w:w="1620" w:type="dxa"/>
            <w:tcBorders>
              <w:top w:val="nil"/>
              <w:left w:val="nil"/>
              <w:bottom w:val="single" w:sz="4" w:space="0" w:color="000000"/>
              <w:right w:val="single" w:sz="4" w:space="0" w:color="000000"/>
            </w:tcBorders>
            <w:shd w:val="clear" w:color="auto" w:fill="auto"/>
            <w:noWrap/>
            <w:vAlign w:val="center"/>
            <w:hideMark/>
          </w:tcPr>
          <w:p w14:paraId="32AC1546" w14:textId="77777777" w:rsidR="00E24226" w:rsidRDefault="00E24226">
            <w:pPr>
              <w:rPr>
                <w:color w:val="000000"/>
                <w:sz w:val="20"/>
                <w:szCs w:val="20"/>
              </w:rPr>
            </w:pPr>
            <w:r>
              <w:rPr>
                <w:color w:val="000000"/>
                <w:sz w:val="20"/>
                <w:szCs w:val="20"/>
              </w:rPr>
              <w:t>0.52 (0.39, 0.65)</w:t>
            </w:r>
          </w:p>
        </w:tc>
      </w:tr>
    </w:tbl>
    <w:p w14:paraId="5448B127" w14:textId="13B31FEA" w:rsidR="006263F3" w:rsidRDefault="006263F3" w:rsidP="006263F3"/>
    <w:tbl>
      <w:tblPr>
        <w:tblW w:w="13720" w:type="dxa"/>
        <w:tblLook w:val="04A0" w:firstRow="1" w:lastRow="0" w:firstColumn="1" w:lastColumn="0" w:noHBand="0" w:noVBand="1"/>
      </w:tblPr>
      <w:tblGrid>
        <w:gridCol w:w="4280"/>
        <w:gridCol w:w="1240"/>
        <w:gridCol w:w="1240"/>
        <w:gridCol w:w="1240"/>
        <w:gridCol w:w="1240"/>
        <w:gridCol w:w="1450"/>
        <w:gridCol w:w="1620"/>
        <w:gridCol w:w="1620"/>
      </w:tblGrid>
      <w:tr w:rsidR="00D87721" w14:paraId="11BEAEB1"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2318B396" w14:textId="72C0AD97"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05AE551E" w14:textId="5F14FB1F"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0C04084A" w14:textId="63FC90B4" w:rsidR="00D87721" w:rsidRDefault="00D87721" w:rsidP="00D87721">
            <w:pPr>
              <w:jc w:val="center"/>
              <w:rPr>
                <w:b/>
                <w:bCs/>
                <w:color w:val="000000"/>
                <w:sz w:val="20"/>
                <w:szCs w:val="20"/>
              </w:rPr>
            </w:pPr>
            <w:r>
              <w:rPr>
                <w:b/>
                <w:bCs/>
                <w:color w:val="000000"/>
                <w:sz w:val="20"/>
                <w:szCs w:val="20"/>
              </w:rPr>
              <w:t>Posterior emissions</w:t>
            </w:r>
          </w:p>
        </w:tc>
      </w:tr>
      <w:tr w:rsidR="008E054F" w14:paraId="2003E84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5B406B6E"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51663E77" w14:textId="4C08E2C0"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5A773D76" w14:textId="046B01A8"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B7DB6BA"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10D7D5C4" w14:textId="6F45E585" w:rsidR="008E054F" w:rsidRDefault="008E054F" w:rsidP="008E054F">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43306BA9" w14:textId="2D0F3B0C"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339F19B9" w14:textId="6A6ED211"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1F6C7C">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79AA9430" w14:textId="6451EEB6" w:rsidR="008E054F" w:rsidRDefault="003F59CE" w:rsidP="008E054F">
            <w:pPr>
              <w:jc w:val="center"/>
              <w:rPr>
                <w:b/>
                <w:bCs/>
                <w:color w:val="000000"/>
                <w:sz w:val="20"/>
                <w:szCs w:val="20"/>
              </w:rPr>
            </w:pPr>
            <w:r>
              <w:rPr>
                <w:b/>
                <w:bCs/>
                <w:color w:val="000000"/>
                <w:sz w:val="20"/>
                <w:szCs w:val="20"/>
              </w:rPr>
              <w:t>Sensitivity</w:t>
            </w:r>
            <w:r w:rsidR="001F6C7C" w:rsidRPr="001F6C7C">
              <w:rPr>
                <w:color w:val="000000"/>
                <w:sz w:val="20"/>
                <w:szCs w:val="20"/>
                <w:vertAlign w:val="superscript"/>
              </w:rPr>
              <w:t>4</w:t>
            </w:r>
          </w:p>
        </w:tc>
      </w:tr>
      <w:tr w:rsidR="00E24226" w14:paraId="207B5EEE"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0F3BD58" w14:textId="77777777" w:rsidR="00E24226" w:rsidRDefault="00E24226">
            <w:pPr>
              <w:rPr>
                <w:color w:val="000000"/>
                <w:sz w:val="20"/>
                <w:szCs w:val="20"/>
              </w:rPr>
            </w:pPr>
            <w:r>
              <w:rPr>
                <w:color w:val="000000"/>
                <w:sz w:val="20"/>
                <w:szCs w:val="20"/>
              </w:rPr>
              <w:t>59. Tallahassee, FL</w:t>
            </w:r>
          </w:p>
        </w:tc>
        <w:tc>
          <w:tcPr>
            <w:tcW w:w="1240" w:type="dxa"/>
            <w:tcBorders>
              <w:top w:val="nil"/>
              <w:left w:val="nil"/>
              <w:bottom w:val="single" w:sz="4" w:space="0" w:color="D9D9D9"/>
              <w:right w:val="nil"/>
            </w:tcBorders>
            <w:shd w:val="clear" w:color="auto" w:fill="auto"/>
            <w:noWrap/>
            <w:vAlign w:val="center"/>
            <w:hideMark/>
          </w:tcPr>
          <w:p w14:paraId="31B3BDF9"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578BCD9A"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295B661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32691FD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5F7ECAE"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133F73B4" w14:textId="77777777" w:rsidR="00E24226" w:rsidRDefault="00E24226">
            <w:pPr>
              <w:rPr>
                <w:color w:val="000000"/>
                <w:sz w:val="20"/>
                <w:szCs w:val="20"/>
              </w:rPr>
            </w:pPr>
            <w:r>
              <w:rPr>
                <w:color w:val="000000"/>
                <w:sz w:val="20"/>
                <w:szCs w:val="20"/>
              </w:rPr>
              <w:t>16 (13, 18)</w:t>
            </w:r>
          </w:p>
        </w:tc>
        <w:tc>
          <w:tcPr>
            <w:tcW w:w="1620" w:type="dxa"/>
            <w:tcBorders>
              <w:top w:val="nil"/>
              <w:left w:val="nil"/>
              <w:bottom w:val="single" w:sz="4" w:space="0" w:color="D9D9D9"/>
              <w:right w:val="single" w:sz="4" w:space="0" w:color="000000"/>
            </w:tcBorders>
            <w:shd w:val="clear" w:color="auto" w:fill="auto"/>
            <w:noWrap/>
            <w:vAlign w:val="center"/>
            <w:hideMark/>
          </w:tcPr>
          <w:p w14:paraId="0446857A" w14:textId="77777777" w:rsidR="00E24226" w:rsidRDefault="00E24226">
            <w:pPr>
              <w:rPr>
                <w:color w:val="000000"/>
                <w:sz w:val="20"/>
                <w:szCs w:val="20"/>
              </w:rPr>
            </w:pPr>
            <w:r>
              <w:rPr>
                <w:color w:val="000000"/>
                <w:sz w:val="20"/>
                <w:szCs w:val="20"/>
              </w:rPr>
              <w:t>0.23 (0.05, 0.44)</w:t>
            </w:r>
          </w:p>
        </w:tc>
      </w:tr>
      <w:tr w:rsidR="00E24226" w14:paraId="65BDA939"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7F5A07C" w14:textId="77777777" w:rsidR="00E24226" w:rsidRDefault="00E24226">
            <w:pPr>
              <w:rPr>
                <w:color w:val="000000"/>
                <w:sz w:val="20"/>
                <w:szCs w:val="20"/>
              </w:rPr>
            </w:pPr>
            <w:r>
              <w:rPr>
                <w:color w:val="000000"/>
                <w:sz w:val="20"/>
                <w:szCs w:val="20"/>
              </w:rPr>
              <w:t>60. Laredo, TX</w:t>
            </w:r>
          </w:p>
        </w:tc>
        <w:tc>
          <w:tcPr>
            <w:tcW w:w="1240" w:type="dxa"/>
            <w:tcBorders>
              <w:top w:val="nil"/>
              <w:left w:val="nil"/>
              <w:bottom w:val="single" w:sz="4" w:space="0" w:color="D9D9D9"/>
              <w:right w:val="nil"/>
            </w:tcBorders>
            <w:shd w:val="clear" w:color="auto" w:fill="auto"/>
            <w:noWrap/>
            <w:vAlign w:val="center"/>
            <w:hideMark/>
          </w:tcPr>
          <w:p w14:paraId="651A8E96" w14:textId="77777777" w:rsidR="00E24226" w:rsidRDefault="00E24226">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46DCECA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46FAC8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B3B1D3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5DCED8C" w14:textId="77777777" w:rsidR="00E24226" w:rsidRDefault="00E24226">
            <w:pPr>
              <w:rPr>
                <w:color w:val="000000"/>
                <w:sz w:val="20"/>
                <w:szCs w:val="20"/>
              </w:rPr>
            </w:pPr>
            <w:r>
              <w:rPr>
                <w:color w:val="000000"/>
                <w:sz w:val="20"/>
                <w:szCs w:val="20"/>
              </w:rPr>
              <w:t>11.8</w:t>
            </w:r>
          </w:p>
        </w:tc>
        <w:tc>
          <w:tcPr>
            <w:tcW w:w="1620" w:type="dxa"/>
            <w:tcBorders>
              <w:top w:val="nil"/>
              <w:left w:val="nil"/>
              <w:bottom w:val="single" w:sz="4" w:space="0" w:color="D9D9D9"/>
              <w:right w:val="nil"/>
            </w:tcBorders>
            <w:shd w:val="clear" w:color="auto" w:fill="auto"/>
            <w:noWrap/>
            <w:vAlign w:val="center"/>
            <w:hideMark/>
          </w:tcPr>
          <w:p w14:paraId="1791E59C" w14:textId="77777777" w:rsidR="00E24226" w:rsidRDefault="00E24226">
            <w:pPr>
              <w:rPr>
                <w:color w:val="000000"/>
                <w:sz w:val="20"/>
                <w:szCs w:val="20"/>
              </w:rPr>
            </w:pPr>
            <w:r>
              <w:rPr>
                <w:color w:val="000000"/>
                <w:sz w:val="20"/>
                <w:szCs w:val="20"/>
              </w:rPr>
              <w:t>25 (17, 30)</w:t>
            </w:r>
          </w:p>
        </w:tc>
        <w:tc>
          <w:tcPr>
            <w:tcW w:w="1620" w:type="dxa"/>
            <w:tcBorders>
              <w:top w:val="nil"/>
              <w:left w:val="nil"/>
              <w:bottom w:val="single" w:sz="4" w:space="0" w:color="D9D9D9"/>
              <w:right w:val="single" w:sz="4" w:space="0" w:color="000000"/>
            </w:tcBorders>
            <w:shd w:val="clear" w:color="auto" w:fill="auto"/>
            <w:noWrap/>
            <w:vAlign w:val="center"/>
            <w:hideMark/>
          </w:tcPr>
          <w:p w14:paraId="53224BAA" w14:textId="77777777" w:rsidR="00E24226" w:rsidRDefault="00E24226">
            <w:pPr>
              <w:rPr>
                <w:color w:val="000000"/>
                <w:sz w:val="20"/>
                <w:szCs w:val="20"/>
              </w:rPr>
            </w:pPr>
            <w:r>
              <w:rPr>
                <w:color w:val="000000"/>
                <w:sz w:val="20"/>
                <w:szCs w:val="20"/>
              </w:rPr>
              <w:t>0.36 (0.18, 0.58)</w:t>
            </w:r>
          </w:p>
        </w:tc>
      </w:tr>
      <w:tr w:rsidR="00E24226" w14:paraId="0857F8F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11E233" w14:textId="77777777" w:rsidR="00E24226" w:rsidRDefault="00E24226">
            <w:pPr>
              <w:rPr>
                <w:color w:val="000000"/>
                <w:sz w:val="20"/>
                <w:szCs w:val="20"/>
              </w:rPr>
            </w:pPr>
            <w:r>
              <w:rPr>
                <w:color w:val="000000"/>
                <w:sz w:val="20"/>
                <w:szCs w:val="20"/>
              </w:rPr>
              <w:t>61. Wichita, KS</w:t>
            </w:r>
          </w:p>
        </w:tc>
        <w:tc>
          <w:tcPr>
            <w:tcW w:w="1240" w:type="dxa"/>
            <w:tcBorders>
              <w:top w:val="nil"/>
              <w:left w:val="nil"/>
              <w:bottom w:val="single" w:sz="4" w:space="0" w:color="D9D9D9"/>
              <w:right w:val="nil"/>
            </w:tcBorders>
            <w:shd w:val="clear" w:color="auto" w:fill="auto"/>
            <w:noWrap/>
            <w:vAlign w:val="center"/>
            <w:hideMark/>
          </w:tcPr>
          <w:p w14:paraId="211F86FC"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18A3DD3"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3F729E0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2B25F665"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6A6A57D5" w14:textId="77777777" w:rsidR="00E24226" w:rsidRDefault="00E24226">
            <w:pPr>
              <w:rPr>
                <w:color w:val="000000"/>
                <w:sz w:val="20"/>
                <w:szCs w:val="20"/>
              </w:rPr>
            </w:pPr>
            <w:r>
              <w:rPr>
                <w:color w:val="000000"/>
                <w:sz w:val="20"/>
                <w:szCs w:val="20"/>
              </w:rPr>
              <w:t>5.1</w:t>
            </w:r>
          </w:p>
        </w:tc>
        <w:tc>
          <w:tcPr>
            <w:tcW w:w="1620" w:type="dxa"/>
            <w:tcBorders>
              <w:top w:val="nil"/>
              <w:left w:val="nil"/>
              <w:bottom w:val="single" w:sz="4" w:space="0" w:color="D9D9D9"/>
              <w:right w:val="nil"/>
            </w:tcBorders>
            <w:shd w:val="clear" w:color="auto" w:fill="auto"/>
            <w:noWrap/>
            <w:vAlign w:val="center"/>
            <w:hideMark/>
          </w:tcPr>
          <w:p w14:paraId="0CB869BD" w14:textId="77777777" w:rsidR="00E24226" w:rsidRDefault="00E24226">
            <w:pPr>
              <w:rPr>
                <w:color w:val="000000"/>
                <w:sz w:val="20"/>
                <w:szCs w:val="20"/>
              </w:rPr>
            </w:pPr>
            <w:r>
              <w:rPr>
                <w:color w:val="000000"/>
                <w:sz w:val="20"/>
                <w:szCs w:val="20"/>
              </w:rPr>
              <w:t>16 (14, 18)</w:t>
            </w:r>
          </w:p>
        </w:tc>
        <w:tc>
          <w:tcPr>
            <w:tcW w:w="1620" w:type="dxa"/>
            <w:tcBorders>
              <w:top w:val="nil"/>
              <w:left w:val="nil"/>
              <w:bottom w:val="single" w:sz="4" w:space="0" w:color="D9D9D9"/>
              <w:right w:val="single" w:sz="4" w:space="0" w:color="000000"/>
            </w:tcBorders>
            <w:shd w:val="clear" w:color="auto" w:fill="auto"/>
            <w:noWrap/>
            <w:vAlign w:val="center"/>
            <w:hideMark/>
          </w:tcPr>
          <w:p w14:paraId="19BD2598" w14:textId="77777777" w:rsidR="00E24226" w:rsidRDefault="00E24226">
            <w:pPr>
              <w:rPr>
                <w:color w:val="000000"/>
                <w:sz w:val="20"/>
                <w:szCs w:val="20"/>
              </w:rPr>
            </w:pPr>
            <w:r>
              <w:rPr>
                <w:color w:val="000000"/>
                <w:sz w:val="20"/>
                <w:szCs w:val="20"/>
              </w:rPr>
              <w:t>0.29 (0.17, 0.42)</w:t>
            </w:r>
          </w:p>
        </w:tc>
      </w:tr>
      <w:tr w:rsidR="00E24226" w14:paraId="481C7AB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1F6A672" w14:textId="77777777" w:rsidR="00E24226" w:rsidRDefault="00E24226">
            <w:pPr>
              <w:rPr>
                <w:color w:val="000000"/>
                <w:sz w:val="20"/>
                <w:szCs w:val="20"/>
              </w:rPr>
            </w:pPr>
            <w:r>
              <w:rPr>
                <w:color w:val="000000"/>
                <w:sz w:val="20"/>
                <w:szCs w:val="20"/>
              </w:rPr>
              <w:t>62. Canton, OH</w:t>
            </w:r>
          </w:p>
        </w:tc>
        <w:tc>
          <w:tcPr>
            <w:tcW w:w="1240" w:type="dxa"/>
            <w:tcBorders>
              <w:top w:val="nil"/>
              <w:left w:val="nil"/>
              <w:bottom w:val="single" w:sz="4" w:space="0" w:color="D9D9D9"/>
              <w:right w:val="nil"/>
            </w:tcBorders>
            <w:shd w:val="clear" w:color="auto" w:fill="auto"/>
            <w:noWrap/>
            <w:vAlign w:val="center"/>
            <w:hideMark/>
          </w:tcPr>
          <w:p w14:paraId="5E5C3C47" w14:textId="77777777" w:rsidR="00E24226" w:rsidRDefault="00E24226">
            <w:pPr>
              <w:rPr>
                <w:color w:val="000000"/>
                <w:sz w:val="20"/>
                <w:szCs w:val="20"/>
              </w:rPr>
            </w:pPr>
            <w:r>
              <w:rPr>
                <w:color w:val="000000"/>
                <w:sz w:val="20"/>
                <w:szCs w:val="20"/>
              </w:rPr>
              <w:t>8.7</w:t>
            </w:r>
          </w:p>
        </w:tc>
        <w:tc>
          <w:tcPr>
            <w:tcW w:w="1240" w:type="dxa"/>
            <w:tcBorders>
              <w:top w:val="nil"/>
              <w:left w:val="nil"/>
              <w:bottom w:val="single" w:sz="4" w:space="0" w:color="D9D9D9"/>
              <w:right w:val="nil"/>
            </w:tcBorders>
            <w:shd w:val="clear" w:color="auto" w:fill="auto"/>
            <w:noWrap/>
            <w:vAlign w:val="center"/>
            <w:hideMark/>
          </w:tcPr>
          <w:p w14:paraId="138159F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46541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B88233C"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50BC87F7" w14:textId="77777777" w:rsidR="00E24226" w:rsidRDefault="00E24226">
            <w:pPr>
              <w:rPr>
                <w:color w:val="000000"/>
                <w:sz w:val="20"/>
                <w:szCs w:val="20"/>
              </w:rPr>
            </w:pPr>
            <w:r>
              <w:rPr>
                <w:color w:val="000000"/>
                <w:sz w:val="20"/>
                <w:szCs w:val="20"/>
              </w:rPr>
              <w:t>14.6</w:t>
            </w:r>
          </w:p>
        </w:tc>
        <w:tc>
          <w:tcPr>
            <w:tcW w:w="1620" w:type="dxa"/>
            <w:tcBorders>
              <w:top w:val="nil"/>
              <w:left w:val="nil"/>
              <w:bottom w:val="single" w:sz="4" w:space="0" w:color="D9D9D9"/>
              <w:right w:val="nil"/>
            </w:tcBorders>
            <w:shd w:val="clear" w:color="auto" w:fill="auto"/>
            <w:noWrap/>
            <w:vAlign w:val="center"/>
            <w:hideMark/>
          </w:tcPr>
          <w:p w14:paraId="6BB90065" w14:textId="77777777" w:rsidR="00E24226" w:rsidRDefault="00E24226">
            <w:pPr>
              <w:rPr>
                <w:color w:val="000000"/>
                <w:sz w:val="20"/>
                <w:szCs w:val="20"/>
              </w:rPr>
            </w:pPr>
            <w:r>
              <w:rPr>
                <w:color w:val="000000"/>
                <w:sz w:val="20"/>
                <w:szCs w:val="20"/>
              </w:rPr>
              <w:t>25 (15, 33)</w:t>
            </w:r>
          </w:p>
        </w:tc>
        <w:tc>
          <w:tcPr>
            <w:tcW w:w="1620" w:type="dxa"/>
            <w:tcBorders>
              <w:top w:val="nil"/>
              <w:left w:val="nil"/>
              <w:bottom w:val="single" w:sz="4" w:space="0" w:color="D9D9D9"/>
              <w:right w:val="single" w:sz="4" w:space="0" w:color="000000"/>
            </w:tcBorders>
            <w:shd w:val="clear" w:color="auto" w:fill="auto"/>
            <w:noWrap/>
            <w:vAlign w:val="center"/>
            <w:hideMark/>
          </w:tcPr>
          <w:p w14:paraId="33511196" w14:textId="77777777" w:rsidR="00E24226" w:rsidRDefault="00E24226">
            <w:pPr>
              <w:rPr>
                <w:color w:val="000000"/>
                <w:sz w:val="20"/>
                <w:szCs w:val="20"/>
              </w:rPr>
            </w:pPr>
            <w:r>
              <w:rPr>
                <w:color w:val="000000"/>
                <w:sz w:val="20"/>
                <w:szCs w:val="20"/>
              </w:rPr>
              <w:t>0.36 (0.15, 0.61)</w:t>
            </w:r>
          </w:p>
        </w:tc>
      </w:tr>
      <w:tr w:rsidR="00E24226" w14:paraId="029F90B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9D76EF" w14:textId="77777777" w:rsidR="00E24226" w:rsidRDefault="00E24226">
            <w:pPr>
              <w:rPr>
                <w:color w:val="000000"/>
                <w:sz w:val="20"/>
                <w:szCs w:val="20"/>
              </w:rPr>
            </w:pPr>
            <w:r>
              <w:rPr>
                <w:color w:val="000000"/>
                <w:sz w:val="20"/>
                <w:szCs w:val="20"/>
              </w:rPr>
              <w:t>63. Fort Smith, AR-OK</w:t>
            </w:r>
          </w:p>
        </w:tc>
        <w:tc>
          <w:tcPr>
            <w:tcW w:w="1240" w:type="dxa"/>
            <w:tcBorders>
              <w:top w:val="nil"/>
              <w:left w:val="nil"/>
              <w:bottom w:val="single" w:sz="4" w:space="0" w:color="D9D9D9"/>
              <w:right w:val="nil"/>
            </w:tcBorders>
            <w:shd w:val="clear" w:color="auto" w:fill="auto"/>
            <w:noWrap/>
            <w:vAlign w:val="center"/>
            <w:hideMark/>
          </w:tcPr>
          <w:p w14:paraId="3EE8733C"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7699986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7D790F9E"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8591D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7DBA8BE5" w14:textId="77777777" w:rsidR="00E24226" w:rsidRDefault="00E24226">
            <w:pPr>
              <w:rPr>
                <w:color w:val="000000"/>
                <w:sz w:val="20"/>
                <w:szCs w:val="20"/>
              </w:rPr>
            </w:pPr>
            <w:r>
              <w:rPr>
                <w:color w:val="000000"/>
                <w:sz w:val="20"/>
                <w:szCs w:val="20"/>
              </w:rPr>
              <w:t>14.3</w:t>
            </w:r>
          </w:p>
        </w:tc>
        <w:tc>
          <w:tcPr>
            <w:tcW w:w="1620" w:type="dxa"/>
            <w:tcBorders>
              <w:top w:val="nil"/>
              <w:left w:val="nil"/>
              <w:bottom w:val="single" w:sz="4" w:space="0" w:color="D9D9D9"/>
              <w:right w:val="nil"/>
            </w:tcBorders>
            <w:shd w:val="clear" w:color="auto" w:fill="auto"/>
            <w:noWrap/>
            <w:vAlign w:val="center"/>
            <w:hideMark/>
          </w:tcPr>
          <w:p w14:paraId="7895DCE7" w14:textId="77777777" w:rsidR="00E24226" w:rsidRDefault="00E24226">
            <w:pPr>
              <w:rPr>
                <w:color w:val="000000"/>
                <w:sz w:val="20"/>
                <w:szCs w:val="20"/>
              </w:rPr>
            </w:pPr>
            <w:r>
              <w:rPr>
                <w:color w:val="000000"/>
                <w:sz w:val="20"/>
                <w:szCs w:val="20"/>
              </w:rPr>
              <w:t>38 (32, 41)</w:t>
            </w:r>
          </w:p>
        </w:tc>
        <w:tc>
          <w:tcPr>
            <w:tcW w:w="1620" w:type="dxa"/>
            <w:tcBorders>
              <w:top w:val="nil"/>
              <w:left w:val="nil"/>
              <w:bottom w:val="single" w:sz="4" w:space="0" w:color="D9D9D9"/>
              <w:right w:val="single" w:sz="4" w:space="0" w:color="000000"/>
            </w:tcBorders>
            <w:shd w:val="clear" w:color="auto" w:fill="auto"/>
            <w:noWrap/>
            <w:vAlign w:val="center"/>
            <w:hideMark/>
          </w:tcPr>
          <w:p w14:paraId="28488EEB" w14:textId="77777777" w:rsidR="00E24226" w:rsidRDefault="00E24226">
            <w:pPr>
              <w:rPr>
                <w:color w:val="000000"/>
                <w:sz w:val="20"/>
                <w:szCs w:val="20"/>
              </w:rPr>
            </w:pPr>
            <w:r>
              <w:rPr>
                <w:color w:val="000000"/>
                <w:sz w:val="20"/>
                <w:szCs w:val="20"/>
              </w:rPr>
              <w:t>0.50 (0.27, 0.75)</w:t>
            </w:r>
          </w:p>
        </w:tc>
      </w:tr>
      <w:tr w:rsidR="00E24226" w14:paraId="737BDAD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803B16" w14:textId="77777777" w:rsidR="00E24226" w:rsidRDefault="00E24226">
            <w:pPr>
              <w:rPr>
                <w:color w:val="000000"/>
                <w:sz w:val="20"/>
                <w:szCs w:val="20"/>
              </w:rPr>
            </w:pPr>
            <w:r>
              <w:rPr>
                <w:color w:val="000000"/>
                <w:sz w:val="20"/>
                <w:szCs w:val="20"/>
              </w:rPr>
              <w:t>64. Jacksonville, NC</w:t>
            </w:r>
          </w:p>
        </w:tc>
        <w:tc>
          <w:tcPr>
            <w:tcW w:w="1240" w:type="dxa"/>
            <w:tcBorders>
              <w:top w:val="nil"/>
              <w:left w:val="nil"/>
              <w:bottom w:val="single" w:sz="4" w:space="0" w:color="D9D9D9"/>
              <w:right w:val="nil"/>
            </w:tcBorders>
            <w:shd w:val="clear" w:color="auto" w:fill="auto"/>
            <w:noWrap/>
            <w:vAlign w:val="center"/>
            <w:hideMark/>
          </w:tcPr>
          <w:p w14:paraId="58679D13" w14:textId="77777777" w:rsidR="00E24226" w:rsidRDefault="00E24226">
            <w:pPr>
              <w:rPr>
                <w:color w:val="000000"/>
                <w:sz w:val="20"/>
                <w:szCs w:val="20"/>
              </w:rPr>
            </w:pPr>
            <w:r>
              <w:rPr>
                <w:color w:val="000000"/>
                <w:sz w:val="20"/>
                <w:szCs w:val="20"/>
              </w:rPr>
              <w:t>4.6</w:t>
            </w:r>
          </w:p>
        </w:tc>
        <w:tc>
          <w:tcPr>
            <w:tcW w:w="1240" w:type="dxa"/>
            <w:tcBorders>
              <w:top w:val="nil"/>
              <w:left w:val="nil"/>
              <w:bottom w:val="single" w:sz="4" w:space="0" w:color="D9D9D9"/>
              <w:right w:val="nil"/>
            </w:tcBorders>
            <w:shd w:val="clear" w:color="auto" w:fill="auto"/>
            <w:noWrap/>
            <w:vAlign w:val="center"/>
            <w:hideMark/>
          </w:tcPr>
          <w:p w14:paraId="1A01C9D5"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51A8A16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43FE7F"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44873C6E" w14:textId="77777777" w:rsidR="00E24226" w:rsidRDefault="00E24226">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13263030" w14:textId="77777777" w:rsidR="00E24226" w:rsidRDefault="00E24226">
            <w:pPr>
              <w:rPr>
                <w:color w:val="000000"/>
                <w:sz w:val="20"/>
                <w:szCs w:val="20"/>
              </w:rPr>
            </w:pPr>
            <w:r>
              <w:rPr>
                <w:color w:val="000000"/>
                <w:sz w:val="20"/>
                <w:szCs w:val="20"/>
              </w:rPr>
              <w:t>15 (13, 17)</w:t>
            </w:r>
          </w:p>
        </w:tc>
        <w:tc>
          <w:tcPr>
            <w:tcW w:w="1620" w:type="dxa"/>
            <w:tcBorders>
              <w:top w:val="nil"/>
              <w:left w:val="nil"/>
              <w:bottom w:val="single" w:sz="4" w:space="0" w:color="D9D9D9"/>
              <w:right w:val="single" w:sz="4" w:space="0" w:color="000000"/>
            </w:tcBorders>
            <w:shd w:val="clear" w:color="auto" w:fill="auto"/>
            <w:noWrap/>
            <w:vAlign w:val="center"/>
            <w:hideMark/>
          </w:tcPr>
          <w:p w14:paraId="3B136E51" w14:textId="77777777" w:rsidR="00E24226" w:rsidRDefault="00E24226">
            <w:pPr>
              <w:rPr>
                <w:color w:val="000000"/>
                <w:sz w:val="20"/>
                <w:szCs w:val="20"/>
              </w:rPr>
            </w:pPr>
            <w:r>
              <w:rPr>
                <w:color w:val="000000"/>
                <w:sz w:val="20"/>
                <w:szCs w:val="20"/>
              </w:rPr>
              <w:t>0.24 (0.06, 0.53)</w:t>
            </w:r>
          </w:p>
        </w:tc>
      </w:tr>
      <w:tr w:rsidR="00E24226" w14:paraId="5538D44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1873388" w14:textId="77777777" w:rsidR="00E24226" w:rsidRDefault="00E24226">
            <w:pPr>
              <w:rPr>
                <w:color w:val="000000"/>
                <w:sz w:val="20"/>
                <w:szCs w:val="20"/>
              </w:rPr>
            </w:pPr>
            <w:r>
              <w:rPr>
                <w:color w:val="000000"/>
                <w:sz w:val="20"/>
                <w:szCs w:val="20"/>
              </w:rPr>
              <w:t>65. Lincoln, NE</w:t>
            </w:r>
          </w:p>
        </w:tc>
        <w:tc>
          <w:tcPr>
            <w:tcW w:w="1240" w:type="dxa"/>
            <w:tcBorders>
              <w:top w:val="nil"/>
              <w:left w:val="nil"/>
              <w:bottom w:val="single" w:sz="4" w:space="0" w:color="D9D9D9"/>
              <w:right w:val="nil"/>
            </w:tcBorders>
            <w:shd w:val="clear" w:color="auto" w:fill="auto"/>
            <w:noWrap/>
            <w:vAlign w:val="center"/>
            <w:hideMark/>
          </w:tcPr>
          <w:p w14:paraId="6AD0E8E8"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B83F9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116E2D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60A314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7011F17F"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7B6A7A83" w14:textId="77777777" w:rsidR="00E24226" w:rsidRDefault="00E24226">
            <w:pPr>
              <w:rPr>
                <w:color w:val="000000"/>
                <w:sz w:val="20"/>
                <w:szCs w:val="20"/>
              </w:rPr>
            </w:pPr>
            <w:r>
              <w:rPr>
                <w:color w:val="000000"/>
                <w:sz w:val="20"/>
                <w:szCs w:val="20"/>
              </w:rPr>
              <w:t>15 (12, 17)</w:t>
            </w:r>
          </w:p>
        </w:tc>
        <w:tc>
          <w:tcPr>
            <w:tcW w:w="1620" w:type="dxa"/>
            <w:tcBorders>
              <w:top w:val="nil"/>
              <w:left w:val="nil"/>
              <w:bottom w:val="single" w:sz="4" w:space="0" w:color="D9D9D9"/>
              <w:right w:val="single" w:sz="4" w:space="0" w:color="000000"/>
            </w:tcBorders>
            <w:shd w:val="clear" w:color="auto" w:fill="auto"/>
            <w:noWrap/>
            <w:vAlign w:val="center"/>
            <w:hideMark/>
          </w:tcPr>
          <w:p w14:paraId="3EEAEAA7" w14:textId="77777777" w:rsidR="00E24226" w:rsidRDefault="00E24226">
            <w:pPr>
              <w:rPr>
                <w:color w:val="000000"/>
                <w:sz w:val="20"/>
                <w:szCs w:val="20"/>
              </w:rPr>
            </w:pPr>
            <w:r>
              <w:rPr>
                <w:color w:val="000000"/>
                <w:sz w:val="20"/>
                <w:szCs w:val="20"/>
              </w:rPr>
              <w:t>0.20 (0.10, 0.33)</w:t>
            </w:r>
          </w:p>
        </w:tc>
      </w:tr>
      <w:tr w:rsidR="00E24226" w14:paraId="500889D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0343F79" w14:textId="77777777" w:rsidR="00E24226" w:rsidRDefault="00E24226">
            <w:pPr>
              <w:rPr>
                <w:color w:val="000000"/>
                <w:sz w:val="20"/>
                <w:szCs w:val="20"/>
              </w:rPr>
            </w:pPr>
            <w:r>
              <w:rPr>
                <w:color w:val="000000"/>
                <w:sz w:val="20"/>
                <w:szCs w:val="20"/>
              </w:rPr>
              <w:t>66. Bakersfield, CA</w:t>
            </w:r>
          </w:p>
        </w:tc>
        <w:tc>
          <w:tcPr>
            <w:tcW w:w="1240" w:type="dxa"/>
            <w:tcBorders>
              <w:top w:val="nil"/>
              <w:left w:val="nil"/>
              <w:bottom w:val="single" w:sz="4" w:space="0" w:color="D9D9D9"/>
              <w:right w:val="nil"/>
            </w:tcBorders>
            <w:shd w:val="clear" w:color="auto" w:fill="auto"/>
            <w:noWrap/>
            <w:vAlign w:val="center"/>
            <w:hideMark/>
          </w:tcPr>
          <w:p w14:paraId="6F73C7B7"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47C1B19D"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6CC7BF1B"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45FB5E4D"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575D949A" w14:textId="77777777" w:rsidR="00E24226" w:rsidRDefault="00E24226">
            <w:pPr>
              <w:rPr>
                <w:color w:val="000000"/>
                <w:sz w:val="20"/>
                <w:szCs w:val="20"/>
              </w:rPr>
            </w:pPr>
            <w:r>
              <w:rPr>
                <w:color w:val="000000"/>
                <w:sz w:val="20"/>
                <w:szCs w:val="20"/>
              </w:rPr>
              <w:t>29.8</w:t>
            </w:r>
          </w:p>
        </w:tc>
        <w:tc>
          <w:tcPr>
            <w:tcW w:w="1620" w:type="dxa"/>
            <w:tcBorders>
              <w:top w:val="nil"/>
              <w:left w:val="nil"/>
              <w:bottom w:val="single" w:sz="4" w:space="0" w:color="D9D9D9"/>
              <w:right w:val="nil"/>
            </w:tcBorders>
            <w:shd w:val="clear" w:color="auto" w:fill="auto"/>
            <w:noWrap/>
            <w:vAlign w:val="center"/>
            <w:hideMark/>
          </w:tcPr>
          <w:p w14:paraId="3C1AAF9D" w14:textId="77777777" w:rsidR="00E24226" w:rsidRDefault="00E24226">
            <w:pPr>
              <w:rPr>
                <w:color w:val="000000"/>
                <w:sz w:val="20"/>
                <w:szCs w:val="20"/>
              </w:rPr>
            </w:pPr>
            <w:r>
              <w:rPr>
                <w:color w:val="000000"/>
                <w:sz w:val="20"/>
                <w:szCs w:val="20"/>
              </w:rPr>
              <w:t>78 (71, 90)</w:t>
            </w:r>
          </w:p>
        </w:tc>
        <w:tc>
          <w:tcPr>
            <w:tcW w:w="1620" w:type="dxa"/>
            <w:tcBorders>
              <w:top w:val="nil"/>
              <w:left w:val="nil"/>
              <w:bottom w:val="single" w:sz="4" w:space="0" w:color="D9D9D9"/>
              <w:right w:val="single" w:sz="4" w:space="0" w:color="000000"/>
            </w:tcBorders>
            <w:shd w:val="clear" w:color="auto" w:fill="auto"/>
            <w:noWrap/>
            <w:vAlign w:val="center"/>
            <w:hideMark/>
          </w:tcPr>
          <w:p w14:paraId="66CFE171" w14:textId="77777777" w:rsidR="00E24226" w:rsidRDefault="00E24226">
            <w:pPr>
              <w:rPr>
                <w:color w:val="000000"/>
                <w:sz w:val="20"/>
                <w:szCs w:val="20"/>
              </w:rPr>
            </w:pPr>
            <w:r>
              <w:rPr>
                <w:color w:val="000000"/>
                <w:sz w:val="20"/>
                <w:szCs w:val="20"/>
              </w:rPr>
              <w:t>0.61 (0.37, 0.80)</w:t>
            </w:r>
          </w:p>
        </w:tc>
      </w:tr>
      <w:tr w:rsidR="00E24226" w14:paraId="243DEA8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29DA6A5" w14:textId="77777777" w:rsidR="00E24226" w:rsidRDefault="00E24226">
            <w:pPr>
              <w:rPr>
                <w:color w:val="000000"/>
                <w:sz w:val="20"/>
                <w:szCs w:val="20"/>
              </w:rPr>
            </w:pPr>
            <w:r>
              <w:rPr>
                <w:color w:val="000000"/>
                <w:sz w:val="20"/>
                <w:szCs w:val="20"/>
              </w:rPr>
              <w:t>67. Tucson, AZ</w:t>
            </w:r>
          </w:p>
        </w:tc>
        <w:tc>
          <w:tcPr>
            <w:tcW w:w="1240" w:type="dxa"/>
            <w:tcBorders>
              <w:top w:val="nil"/>
              <w:left w:val="nil"/>
              <w:bottom w:val="single" w:sz="4" w:space="0" w:color="D9D9D9"/>
              <w:right w:val="nil"/>
            </w:tcBorders>
            <w:shd w:val="clear" w:color="auto" w:fill="auto"/>
            <w:noWrap/>
            <w:vAlign w:val="center"/>
            <w:hideMark/>
          </w:tcPr>
          <w:p w14:paraId="250EED19" w14:textId="77777777" w:rsidR="00E24226" w:rsidRDefault="00E24226">
            <w:pPr>
              <w:rPr>
                <w:color w:val="000000"/>
                <w:sz w:val="20"/>
                <w:szCs w:val="20"/>
              </w:rPr>
            </w:pPr>
            <w:r>
              <w:rPr>
                <w:color w:val="000000"/>
                <w:sz w:val="20"/>
                <w:szCs w:val="20"/>
              </w:rPr>
              <w:t>6.5</w:t>
            </w:r>
          </w:p>
        </w:tc>
        <w:tc>
          <w:tcPr>
            <w:tcW w:w="1240" w:type="dxa"/>
            <w:tcBorders>
              <w:top w:val="nil"/>
              <w:left w:val="nil"/>
              <w:bottom w:val="single" w:sz="4" w:space="0" w:color="D9D9D9"/>
              <w:right w:val="nil"/>
            </w:tcBorders>
            <w:shd w:val="clear" w:color="auto" w:fill="auto"/>
            <w:noWrap/>
            <w:vAlign w:val="center"/>
            <w:hideMark/>
          </w:tcPr>
          <w:p w14:paraId="48AA93F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2FAB023"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764406E7"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AC9C41B"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197500C6" w14:textId="77777777" w:rsidR="00E24226" w:rsidRDefault="00E24226">
            <w:pPr>
              <w:rPr>
                <w:color w:val="000000"/>
                <w:sz w:val="20"/>
                <w:szCs w:val="20"/>
              </w:rPr>
            </w:pPr>
            <w:r>
              <w:rPr>
                <w:color w:val="000000"/>
                <w:sz w:val="20"/>
                <w:szCs w:val="20"/>
              </w:rPr>
              <w:t>17 (14, 22)</w:t>
            </w:r>
          </w:p>
        </w:tc>
        <w:tc>
          <w:tcPr>
            <w:tcW w:w="1620" w:type="dxa"/>
            <w:tcBorders>
              <w:top w:val="nil"/>
              <w:left w:val="nil"/>
              <w:bottom w:val="single" w:sz="4" w:space="0" w:color="D9D9D9"/>
              <w:right w:val="single" w:sz="4" w:space="0" w:color="000000"/>
            </w:tcBorders>
            <w:shd w:val="clear" w:color="auto" w:fill="auto"/>
            <w:noWrap/>
            <w:vAlign w:val="center"/>
            <w:hideMark/>
          </w:tcPr>
          <w:p w14:paraId="38AB71EA" w14:textId="77777777" w:rsidR="00E24226" w:rsidRDefault="00E24226">
            <w:pPr>
              <w:rPr>
                <w:color w:val="000000"/>
                <w:sz w:val="20"/>
                <w:szCs w:val="20"/>
              </w:rPr>
            </w:pPr>
            <w:r>
              <w:rPr>
                <w:color w:val="000000"/>
                <w:sz w:val="20"/>
                <w:szCs w:val="20"/>
              </w:rPr>
              <w:t>0.24 (0.16, 0.34)</w:t>
            </w:r>
          </w:p>
        </w:tc>
      </w:tr>
      <w:tr w:rsidR="00E24226" w14:paraId="11DCC55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65A6885" w14:textId="77777777" w:rsidR="00E24226" w:rsidRDefault="00E24226">
            <w:pPr>
              <w:rPr>
                <w:color w:val="000000"/>
                <w:sz w:val="20"/>
                <w:szCs w:val="20"/>
              </w:rPr>
            </w:pPr>
            <w:r>
              <w:rPr>
                <w:color w:val="000000"/>
                <w:sz w:val="20"/>
                <w:szCs w:val="20"/>
              </w:rPr>
              <w:t>68. Amarillo, TX</w:t>
            </w:r>
          </w:p>
        </w:tc>
        <w:tc>
          <w:tcPr>
            <w:tcW w:w="1240" w:type="dxa"/>
            <w:tcBorders>
              <w:top w:val="nil"/>
              <w:left w:val="nil"/>
              <w:bottom w:val="single" w:sz="4" w:space="0" w:color="D9D9D9"/>
              <w:right w:val="nil"/>
            </w:tcBorders>
            <w:shd w:val="clear" w:color="auto" w:fill="auto"/>
            <w:noWrap/>
            <w:vAlign w:val="center"/>
            <w:hideMark/>
          </w:tcPr>
          <w:p w14:paraId="0568BAB8"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1DCFD6D3"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4971160C"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267A972"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2DDC4126" w14:textId="77777777" w:rsidR="00E24226" w:rsidRDefault="00E24226">
            <w:pPr>
              <w:rPr>
                <w:color w:val="000000"/>
                <w:sz w:val="20"/>
                <w:szCs w:val="20"/>
              </w:rPr>
            </w:pPr>
            <w:r>
              <w:rPr>
                <w:color w:val="000000"/>
                <w:sz w:val="20"/>
                <w:szCs w:val="20"/>
              </w:rPr>
              <w:t>15.7</w:t>
            </w:r>
          </w:p>
        </w:tc>
        <w:tc>
          <w:tcPr>
            <w:tcW w:w="1620" w:type="dxa"/>
            <w:tcBorders>
              <w:top w:val="nil"/>
              <w:left w:val="nil"/>
              <w:bottom w:val="single" w:sz="4" w:space="0" w:color="D9D9D9"/>
              <w:right w:val="nil"/>
            </w:tcBorders>
            <w:shd w:val="clear" w:color="auto" w:fill="auto"/>
            <w:noWrap/>
            <w:vAlign w:val="center"/>
            <w:hideMark/>
          </w:tcPr>
          <w:p w14:paraId="75BC1443" w14:textId="77777777" w:rsidR="00E24226" w:rsidRDefault="00E24226">
            <w:pPr>
              <w:rPr>
                <w:color w:val="000000"/>
                <w:sz w:val="20"/>
                <w:szCs w:val="20"/>
              </w:rPr>
            </w:pPr>
            <w:r>
              <w:rPr>
                <w:color w:val="000000"/>
                <w:sz w:val="20"/>
                <w:szCs w:val="20"/>
              </w:rPr>
              <w:t>40 (31, 51)</w:t>
            </w:r>
          </w:p>
        </w:tc>
        <w:tc>
          <w:tcPr>
            <w:tcW w:w="1620" w:type="dxa"/>
            <w:tcBorders>
              <w:top w:val="nil"/>
              <w:left w:val="nil"/>
              <w:bottom w:val="single" w:sz="4" w:space="0" w:color="D9D9D9"/>
              <w:right w:val="single" w:sz="4" w:space="0" w:color="000000"/>
            </w:tcBorders>
            <w:shd w:val="clear" w:color="auto" w:fill="auto"/>
            <w:noWrap/>
            <w:vAlign w:val="center"/>
            <w:hideMark/>
          </w:tcPr>
          <w:p w14:paraId="4B6236CA" w14:textId="77777777" w:rsidR="00E24226" w:rsidRDefault="00E24226">
            <w:pPr>
              <w:rPr>
                <w:color w:val="000000"/>
                <w:sz w:val="20"/>
                <w:szCs w:val="20"/>
              </w:rPr>
            </w:pPr>
            <w:r>
              <w:rPr>
                <w:color w:val="000000"/>
                <w:sz w:val="20"/>
                <w:szCs w:val="20"/>
              </w:rPr>
              <w:t>0.57 (0.39, 0.74)</w:t>
            </w:r>
          </w:p>
        </w:tc>
      </w:tr>
      <w:tr w:rsidR="00E24226" w14:paraId="5BCC34F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D8A7769" w14:textId="77777777" w:rsidR="00E24226" w:rsidRDefault="00E24226">
            <w:pPr>
              <w:rPr>
                <w:color w:val="000000"/>
                <w:sz w:val="20"/>
                <w:szCs w:val="20"/>
              </w:rPr>
            </w:pPr>
            <w:r>
              <w:rPr>
                <w:color w:val="000000"/>
                <w:sz w:val="20"/>
                <w:szCs w:val="20"/>
              </w:rPr>
              <w:t>69. Antioch, CA</w:t>
            </w:r>
          </w:p>
        </w:tc>
        <w:tc>
          <w:tcPr>
            <w:tcW w:w="1240" w:type="dxa"/>
            <w:tcBorders>
              <w:top w:val="nil"/>
              <w:left w:val="nil"/>
              <w:bottom w:val="single" w:sz="4" w:space="0" w:color="D9D9D9"/>
              <w:right w:val="nil"/>
            </w:tcBorders>
            <w:shd w:val="clear" w:color="auto" w:fill="auto"/>
            <w:noWrap/>
            <w:vAlign w:val="center"/>
            <w:hideMark/>
          </w:tcPr>
          <w:p w14:paraId="2413DFD2" w14:textId="77777777" w:rsidR="00E24226" w:rsidRDefault="00E24226">
            <w:pPr>
              <w:rPr>
                <w:color w:val="000000"/>
                <w:sz w:val="20"/>
                <w:szCs w:val="20"/>
              </w:rPr>
            </w:pPr>
            <w:r>
              <w:rPr>
                <w:color w:val="000000"/>
                <w:sz w:val="20"/>
                <w:szCs w:val="20"/>
              </w:rPr>
              <w:t>4.8</w:t>
            </w:r>
          </w:p>
        </w:tc>
        <w:tc>
          <w:tcPr>
            <w:tcW w:w="1240" w:type="dxa"/>
            <w:tcBorders>
              <w:top w:val="nil"/>
              <w:left w:val="nil"/>
              <w:bottom w:val="single" w:sz="4" w:space="0" w:color="D9D9D9"/>
              <w:right w:val="nil"/>
            </w:tcBorders>
            <w:shd w:val="clear" w:color="auto" w:fill="auto"/>
            <w:noWrap/>
            <w:vAlign w:val="center"/>
            <w:hideMark/>
          </w:tcPr>
          <w:p w14:paraId="297E4B9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D27951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28F38AC"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6B7DE3A4"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5792FD84" w14:textId="77777777" w:rsidR="00E24226" w:rsidRDefault="00E24226">
            <w:pPr>
              <w:rPr>
                <w:color w:val="000000"/>
                <w:sz w:val="20"/>
                <w:szCs w:val="20"/>
              </w:rPr>
            </w:pPr>
            <w:r>
              <w:rPr>
                <w:color w:val="000000"/>
                <w:sz w:val="20"/>
                <w:szCs w:val="20"/>
              </w:rPr>
              <w:t>13 (-1, 22)</w:t>
            </w:r>
          </w:p>
        </w:tc>
        <w:tc>
          <w:tcPr>
            <w:tcW w:w="1620" w:type="dxa"/>
            <w:tcBorders>
              <w:top w:val="nil"/>
              <w:left w:val="nil"/>
              <w:bottom w:val="single" w:sz="4" w:space="0" w:color="D9D9D9"/>
              <w:right w:val="single" w:sz="4" w:space="0" w:color="000000"/>
            </w:tcBorders>
            <w:shd w:val="clear" w:color="auto" w:fill="auto"/>
            <w:noWrap/>
            <w:vAlign w:val="center"/>
            <w:hideMark/>
          </w:tcPr>
          <w:p w14:paraId="3D14A35E" w14:textId="77777777" w:rsidR="00E24226" w:rsidRDefault="00E24226">
            <w:pPr>
              <w:rPr>
                <w:color w:val="000000"/>
                <w:sz w:val="20"/>
                <w:szCs w:val="20"/>
              </w:rPr>
            </w:pPr>
            <w:r>
              <w:rPr>
                <w:color w:val="000000"/>
                <w:sz w:val="20"/>
                <w:szCs w:val="20"/>
              </w:rPr>
              <w:t>0.24 (0.13, 0.37)</w:t>
            </w:r>
          </w:p>
        </w:tc>
      </w:tr>
      <w:tr w:rsidR="00E24226" w14:paraId="2920F31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1A1166" w14:textId="77777777" w:rsidR="00E24226" w:rsidRDefault="00E24226">
            <w:pPr>
              <w:rPr>
                <w:color w:val="000000"/>
                <w:sz w:val="20"/>
                <w:szCs w:val="20"/>
              </w:rPr>
            </w:pPr>
            <w:r>
              <w:rPr>
                <w:color w:val="000000"/>
                <w:sz w:val="20"/>
                <w:szCs w:val="20"/>
              </w:rPr>
              <w:t>70. Santa Clarita, CA</w:t>
            </w:r>
          </w:p>
        </w:tc>
        <w:tc>
          <w:tcPr>
            <w:tcW w:w="1240" w:type="dxa"/>
            <w:tcBorders>
              <w:top w:val="nil"/>
              <w:left w:val="nil"/>
              <w:bottom w:val="single" w:sz="4" w:space="0" w:color="D9D9D9"/>
              <w:right w:val="nil"/>
            </w:tcBorders>
            <w:shd w:val="clear" w:color="auto" w:fill="auto"/>
            <w:noWrap/>
            <w:vAlign w:val="center"/>
            <w:hideMark/>
          </w:tcPr>
          <w:p w14:paraId="371A4C13" w14:textId="77777777" w:rsidR="00E24226" w:rsidRDefault="00E24226">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06E53C76"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234D4041"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5A6B8BB"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4809C3D6" w14:textId="77777777" w:rsidR="00E24226" w:rsidRDefault="00E24226">
            <w:pPr>
              <w:rPr>
                <w:color w:val="000000"/>
                <w:sz w:val="20"/>
                <w:szCs w:val="20"/>
              </w:rPr>
            </w:pPr>
            <w:r>
              <w:rPr>
                <w:color w:val="000000"/>
                <w:sz w:val="20"/>
                <w:szCs w:val="20"/>
              </w:rPr>
              <w:t>3.6</w:t>
            </w:r>
          </w:p>
        </w:tc>
        <w:tc>
          <w:tcPr>
            <w:tcW w:w="1620" w:type="dxa"/>
            <w:tcBorders>
              <w:top w:val="nil"/>
              <w:left w:val="nil"/>
              <w:bottom w:val="single" w:sz="4" w:space="0" w:color="D9D9D9"/>
              <w:right w:val="nil"/>
            </w:tcBorders>
            <w:shd w:val="clear" w:color="auto" w:fill="auto"/>
            <w:noWrap/>
            <w:vAlign w:val="center"/>
            <w:hideMark/>
          </w:tcPr>
          <w:p w14:paraId="39AAC3C8" w14:textId="77777777" w:rsidR="00E24226" w:rsidRDefault="00E24226">
            <w:pPr>
              <w:rPr>
                <w:color w:val="000000"/>
                <w:sz w:val="20"/>
                <w:szCs w:val="20"/>
              </w:rPr>
            </w:pPr>
            <w:r>
              <w:rPr>
                <w:color w:val="000000"/>
                <w:sz w:val="20"/>
                <w:szCs w:val="20"/>
              </w:rPr>
              <w:t>10 (7, 12)</w:t>
            </w:r>
          </w:p>
        </w:tc>
        <w:tc>
          <w:tcPr>
            <w:tcW w:w="1620" w:type="dxa"/>
            <w:tcBorders>
              <w:top w:val="nil"/>
              <w:left w:val="nil"/>
              <w:bottom w:val="single" w:sz="4" w:space="0" w:color="D9D9D9"/>
              <w:right w:val="single" w:sz="4" w:space="0" w:color="000000"/>
            </w:tcBorders>
            <w:shd w:val="clear" w:color="auto" w:fill="auto"/>
            <w:noWrap/>
            <w:vAlign w:val="center"/>
            <w:hideMark/>
          </w:tcPr>
          <w:p w14:paraId="67259DBB" w14:textId="77777777" w:rsidR="00E24226" w:rsidRDefault="00E24226">
            <w:pPr>
              <w:rPr>
                <w:color w:val="000000"/>
                <w:sz w:val="20"/>
                <w:szCs w:val="20"/>
              </w:rPr>
            </w:pPr>
            <w:r>
              <w:rPr>
                <w:color w:val="000000"/>
                <w:sz w:val="20"/>
                <w:szCs w:val="20"/>
              </w:rPr>
              <w:t>0.27 (0.19, 0.36)</w:t>
            </w:r>
          </w:p>
        </w:tc>
      </w:tr>
      <w:tr w:rsidR="00E24226" w14:paraId="47F892A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1B73C0" w14:textId="77777777" w:rsidR="00E24226" w:rsidRDefault="00E24226">
            <w:pPr>
              <w:rPr>
                <w:color w:val="000000"/>
                <w:sz w:val="20"/>
                <w:szCs w:val="20"/>
              </w:rPr>
            </w:pPr>
            <w:r>
              <w:rPr>
                <w:color w:val="000000"/>
                <w:sz w:val="20"/>
                <w:szCs w:val="20"/>
              </w:rPr>
              <w:t>71. El Centro-Calexico, CA</w:t>
            </w:r>
          </w:p>
        </w:tc>
        <w:tc>
          <w:tcPr>
            <w:tcW w:w="1240" w:type="dxa"/>
            <w:tcBorders>
              <w:top w:val="nil"/>
              <w:left w:val="nil"/>
              <w:bottom w:val="single" w:sz="4" w:space="0" w:color="D9D9D9"/>
              <w:right w:val="nil"/>
            </w:tcBorders>
            <w:shd w:val="clear" w:color="auto" w:fill="auto"/>
            <w:noWrap/>
            <w:vAlign w:val="center"/>
            <w:hideMark/>
          </w:tcPr>
          <w:p w14:paraId="6834933F"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4401B38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050FB2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DBF574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084891B"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778C6E67" w14:textId="77777777" w:rsidR="00E24226" w:rsidRDefault="00E24226">
            <w:pPr>
              <w:rPr>
                <w:color w:val="000000"/>
                <w:sz w:val="20"/>
                <w:szCs w:val="20"/>
              </w:rPr>
            </w:pPr>
            <w:r>
              <w:rPr>
                <w:color w:val="000000"/>
                <w:sz w:val="20"/>
                <w:szCs w:val="20"/>
              </w:rPr>
              <w:t>22 (19, 27)</w:t>
            </w:r>
          </w:p>
        </w:tc>
        <w:tc>
          <w:tcPr>
            <w:tcW w:w="1620" w:type="dxa"/>
            <w:tcBorders>
              <w:top w:val="nil"/>
              <w:left w:val="nil"/>
              <w:bottom w:val="single" w:sz="4" w:space="0" w:color="D9D9D9"/>
              <w:right w:val="single" w:sz="4" w:space="0" w:color="000000"/>
            </w:tcBorders>
            <w:shd w:val="clear" w:color="auto" w:fill="auto"/>
            <w:noWrap/>
            <w:vAlign w:val="center"/>
            <w:hideMark/>
          </w:tcPr>
          <w:p w14:paraId="61745BF4" w14:textId="77777777" w:rsidR="00E24226" w:rsidRDefault="00E24226">
            <w:pPr>
              <w:rPr>
                <w:color w:val="000000"/>
                <w:sz w:val="20"/>
                <w:szCs w:val="20"/>
              </w:rPr>
            </w:pPr>
            <w:r>
              <w:rPr>
                <w:color w:val="000000"/>
                <w:sz w:val="20"/>
                <w:szCs w:val="20"/>
              </w:rPr>
              <w:t>0.29 (0.17, 0.44)</w:t>
            </w:r>
          </w:p>
        </w:tc>
      </w:tr>
      <w:tr w:rsidR="00E24226" w14:paraId="610909E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61F09E7" w14:textId="77777777" w:rsidR="00E24226" w:rsidRDefault="00E24226">
            <w:pPr>
              <w:rPr>
                <w:color w:val="000000"/>
                <w:sz w:val="20"/>
                <w:szCs w:val="20"/>
              </w:rPr>
            </w:pPr>
            <w:r>
              <w:rPr>
                <w:color w:val="000000"/>
                <w:sz w:val="20"/>
                <w:szCs w:val="20"/>
              </w:rPr>
              <w:t>72. College Station-Bryan, TX</w:t>
            </w:r>
          </w:p>
        </w:tc>
        <w:tc>
          <w:tcPr>
            <w:tcW w:w="1240" w:type="dxa"/>
            <w:tcBorders>
              <w:top w:val="nil"/>
              <w:left w:val="nil"/>
              <w:bottom w:val="single" w:sz="4" w:space="0" w:color="D9D9D9"/>
              <w:right w:val="nil"/>
            </w:tcBorders>
            <w:shd w:val="clear" w:color="auto" w:fill="auto"/>
            <w:noWrap/>
            <w:vAlign w:val="center"/>
            <w:hideMark/>
          </w:tcPr>
          <w:p w14:paraId="0FCBB8B7"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1579F723"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030AA51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A6C9071"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1EE0928" w14:textId="77777777" w:rsidR="00E24226" w:rsidRDefault="00E24226">
            <w:pPr>
              <w:rPr>
                <w:color w:val="000000"/>
                <w:sz w:val="20"/>
                <w:szCs w:val="20"/>
              </w:rPr>
            </w:pPr>
            <w:r>
              <w:rPr>
                <w:color w:val="000000"/>
                <w:sz w:val="20"/>
                <w:szCs w:val="20"/>
              </w:rPr>
              <w:t>15.3</w:t>
            </w:r>
          </w:p>
        </w:tc>
        <w:tc>
          <w:tcPr>
            <w:tcW w:w="1620" w:type="dxa"/>
            <w:tcBorders>
              <w:top w:val="nil"/>
              <w:left w:val="nil"/>
              <w:bottom w:val="single" w:sz="4" w:space="0" w:color="D9D9D9"/>
              <w:right w:val="nil"/>
            </w:tcBorders>
            <w:shd w:val="clear" w:color="auto" w:fill="auto"/>
            <w:noWrap/>
            <w:vAlign w:val="center"/>
            <w:hideMark/>
          </w:tcPr>
          <w:p w14:paraId="63E226A9" w14:textId="77777777" w:rsidR="00E24226" w:rsidRDefault="00E24226">
            <w:pPr>
              <w:rPr>
                <w:color w:val="000000"/>
                <w:sz w:val="20"/>
                <w:szCs w:val="20"/>
              </w:rPr>
            </w:pPr>
            <w:r>
              <w:rPr>
                <w:color w:val="000000"/>
                <w:sz w:val="20"/>
                <w:szCs w:val="20"/>
              </w:rPr>
              <w:t>29 (26, 31)</w:t>
            </w:r>
          </w:p>
        </w:tc>
        <w:tc>
          <w:tcPr>
            <w:tcW w:w="1620" w:type="dxa"/>
            <w:tcBorders>
              <w:top w:val="nil"/>
              <w:left w:val="nil"/>
              <w:bottom w:val="single" w:sz="4" w:space="0" w:color="D9D9D9"/>
              <w:right w:val="single" w:sz="4" w:space="0" w:color="000000"/>
            </w:tcBorders>
            <w:shd w:val="clear" w:color="auto" w:fill="auto"/>
            <w:noWrap/>
            <w:vAlign w:val="center"/>
            <w:hideMark/>
          </w:tcPr>
          <w:p w14:paraId="75F20725" w14:textId="77777777" w:rsidR="00E24226" w:rsidRDefault="00E24226">
            <w:pPr>
              <w:rPr>
                <w:color w:val="000000"/>
                <w:sz w:val="20"/>
                <w:szCs w:val="20"/>
              </w:rPr>
            </w:pPr>
            <w:r>
              <w:rPr>
                <w:color w:val="000000"/>
                <w:sz w:val="20"/>
                <w:szCs w:val="20"/>
              </w:rPr>
              <w:t>0.22 (0.12, 0.34)</w:t>
            </w:r>
          </w:p>
        </w:tc>
      </w:tr>
      <w:tr w:rsidR="00E24226" w14:paraId="7C8026F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CDDFAD" w14:textId="77777777" w:rsidR="00E24226" w:rsidRDefault="00E24226">
            <w:pPr>
              <w:rPr>
                <w:color w:val="000000"/>
                <w:sz w:val="20"/>
                <w:szCs w:val="20"/>
              </w:rPr>
            </w:pPr>
            <w:r>
              <w:rPr>
                <w:color w:val="000000"/>
                <w:sz w:val="20"/>
                <w:szCs w:val="20"/>
              </w:rPr>
              <w:t>73. Waco, TX</w:t>
            </w:r>
          </w:p>
        </w:tc>
        <w:tc>
          <w:tcPr>
            <w:tcW w:w="1240" w:type="dxa"/>
            <w:tcBorders>
              <w:top w:val="nil"/>
              <w:left w:val="nil"/>
              <w:bottom w:val="single" w:sz="4" w:space="0" w:color="D9D9D9"/>
              <w:right w:val="nil"/>
            </w:tcBorders>
            <w:shd w:val="clear" w:color="auto" w:fill="auto"/>
            <w:noWrap/>
            <w:vAlign w:val="center"/>
            <w:hideMark/>
          </w:tcPr>
          <w:p w14:paraId="1F0AB3E3" w14:textId="77777777" w:rsidR="00E24226" w:rsidRDefault="00E24226">
            <w:pPr>
              <w:rPr>
                <w:color w:val="000000"/>
                <w:sz w:val="20"/>
                <w:szCs w:val="20"/>
              </w:rPr>
            </w:pPr>
            <w:r>
              <w:rPr>
                <w:color w:val="000000"/>
                <w:sz w:val="20"/>
                <w:szCs w:val="20"/>
              </w:rPr>
              <w:t>4.3</w:t>
            </w:r>
          </w:p>
        </w:tc>
        <w:tc>
          <w:tcPr>
            <w:tcW w:w="1240" w:type="dxa"/>
            <w:tcBorders>
              <w:top w:val="nil"/>
              <w:left w:val="nil"/>
              <w:bottom w:val="single" w:sz="4" w:space="0" w:color="D9D9D9"/>
              <w:right w:val="nil"/>
            </w:tcBorders>
            <w:shd w:val="clear" w:color="auto" w:fill="auto"/>
            <w:noWrap/>
            <w:vAlign w:val="center"/>
            <w:hideMark/>
          </w:tcPr>
          <w:p w14:paraId="78A3BC3D"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C7979E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B458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479B6BF"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5C64B2F3" w14:textId="77777777" w:rsidR="00E24226" w:rsidRDefault="00E24226">
            <w:pPr>
              <w:rPr>
                <w:color w:val="000000"/>
                <w:sz w:val="20"/>
                <w:szCs w:val="20"/>
              </w:rPr>
            </w:pPr>
            <w:r>
              <w:rPr>
                <w:color w:val="000000"/>
                <w:sz w:val="20"/>
                <w:szCs w:val="20"/>
              </w:rPr>
              <w:t>11 (8, 14)</w:t>
            </w:r>
          </w:p>
        </w:tc>
        <w:tc>
          <w:tcPr>
            <w:tcW w:w="1620" w:type="dxa"/>
            <w:tcBorders>
              <w:top w:val="nil"/>
              <w:left w:val="nil"/>
              <w:bottom w:val="single" w:sz="4" w:space="0" w:color="D9D9D9"/>
              <w:right w:val="single" w:sz="4" w:space="0" w:color="000000"/>
            </w:tcBorders>
            <w:shd w:val="clear" w:color="auto" w:fill="auto"/>
            <w:noWrap/>
            <w:vAlign w:val="center"/>
            <w:hideMark/>
          </w:tcPr>
          <w:p w14:paraId="1E31EDE5" w14:textId="77777777" w:rsidR="00E24226" w:rsidRDefault="00E24226">
            <w:pPr>
              <w:rPr>
                <w:color w:val="000000"/>
                <w:sz w:val="20"/>
                <w:szCs w:val="20"/>
              </w:rPr>
            </w:pPr>
            <w:r>
              <w:rPr>
                <w:color w:val="000000"/>
                <w:sz w:val="20"/>
                <w:szCs w:val="20"/>
              </w:rPr>
              <w:t>0.20 (0.10, 0.32)</w:t>
            </w:r>
          </w:p>
        </w:tc>
      </w:tr>
      <w:tr w:rsidR="00E24226" w14:paraId="2266E58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B636AC1" w14:textId="77777777" w:rsidR="00E24226" w:rsidRDefault="00E24226">
            <w:pPr>
              <w:rPr>
                <w:color w:val="000000"/>
                <w:sz w:val="20"/>
                <w:szCs w:val="20"/>
              </w:rPr>
            </w:pPr>
            <w:r>
              <w:rPr>
                <w:color w:val="000000"/>
                <w:sz w:val="20"/>
                <w:szCs w:val="20"/>
              </w:rPr>
              <w:t>74. McAllen, TX</w:t>
            </w:r>
          </w:p>
        </w:tc>
        <w:tc>
          <w:tcPr>
            <w:tcW w:w="1240" w:type="dxa"/>
            <w:tcBorders>
              <w:top w:val="nil"/>
              <w:left w:val="nil"/>
              <w:bottom w:val="single" w:sz="4" w:space="0" w:color="D9D9D9"/>
              <w:right w:val="nil"/>
            </w:tcBorders>
            <w:shd w:val="clear" w:color="auto" w:fill="auto"/>
            <w:noWrap/>
            <w:vAlign w:val="center"/>
            <w:hideMark/>
          </w:tcPr>
          <w:p w14:paraId="100361BB"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CC900D2"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63179D6"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631C0931" w14:textId="77777777" w:rsidR="00E24226" w:rsidRDefault="00E24226">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45997FC8" w14:textId="77777777" w:rsidR="00E24226" w:rsidRDefault="00E24226">
            <w:pPr>
              <w:rPr>
                <w:color w:val="000000"/>
                <w:sz w:val="20"/>
                <w:szCs w:val="20"/>
              </w:rPr>
            </w:pPr>
            <w:r>
              <w:rPr>
                <w:color w:val="000000"/>
                <w:sz w:val="20"/>
                <w:szCs w:val="20"/>
              </w:rPr>
              <w:t>19.9</w:t>
            </w:r>
          </w:p>
        </w:tc>
        <w:tc>
          <w:tcPr>
            <w:tcW w:w="1620" w:type="dxa"/>
            <w:tcBorders>
              <w:top w:val="nil"/>
              <w:left w:val="nil"/>
              <w:bottom w:val="single" w:sz="4" w:space="0" w:color="D9D9D9"/>
              <w:right w:val="nil"/>
            </w:tcBorders>
            <w:shd w:val="clear" w:color="auto" w:fill="auto"/>
            <w:noWrap/>
            <w:vAlign w:val="center"/>
            <w:hideMark/>
          </w:tcPr>
          <w:p w14:paraId="2CC7F379" w14:textId="77777777" w:rsidR="00E24226" w:rsidRDefault="00E24226">
            <w:pPr>
              <w:rPr>
                <w:color w:val="000000"/>
                <w:sz w:val="20"/>
                <w:szCs w:val="20"/>
              </w:rPr>
            </w:pPr>
            <w:r>
              <w:rPr>
                <w:color w:val="000000"/>
                <w:sz w:val="20"/>
                <w:szCs w:val="20"/>
              </w:rPr>
              <w:t>38 (32, 46)</w:t>
            </w:r>
          </w:p>
        </w:tc>
        <w:tc>
          <w:tcPr>
            <w:tcW w:w="1620" w:type="dxa"/>
            <w:tcBorders>
              <w:top w:val="nil"/>
              <w:left w:val="nil"/>
              <w:bottom w:val="single" w:sz="4" w:space="0" w:color="D9D9D9"/>
              <w:right w:val="single" w:sz="4" w:space="0" w:color="000000"/>
            </w:tcBorders>
            <w:shd w:val="clear" w:color="auto" w:fill="auto"/>
            <w:noWrap/>
            <w:vAlign w:val="center"/>
            <w:hideMark/>
          </w:tcPr>
          <w:p w14:paraId="0DD43E4E" w14:textId="77777777" w:rsidR="00E24226" w:rsidRDefault="00E24226">
            <w:pPr>
              <w:rPr>
                <w:color w:val="000000"/>
                <w:sz w:val="20"/>
                <w:szCs w:val="20"/>
              </w:rPr>
            </w:pPr>
            <w:r>
              <w:rPr>
                <w:color w:val="000000"/>
                <w:sz w:val="20"/>
                <w:szCs w:val="20"/>
              </w:rPr>
              <w:t>0.33 (0.19, 0.49)</w:t>
            </w:r>
          </w:p>
        </w:tc>
      </w:tr>
      <w:tr w:rsidR="00E24226" w14:paraId="513458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80C99B" w14:textId="77777777" w:rsidR="00E24226" w:rsidRDefault="00E24226">
            <w:pPr>
              <w:rPr>
                <w:color w:val="000000"/>
                <w:sz w:val="20"/>
                <w:szCs w:val="20"/>
              </w:rPr>
            </w:pPr>
            <w:r>
              <w:rPr>
                <w:color w:val="000000"/>
                <w:sz w:val="20"/>
                <w:szCs w:val="20"/>
              </w:rPr>
              <w:t>75. Yuba City, CA</w:t>
            </w:r>
          </w:p>
        </w:tc>
        <w:tc>
          <w:tcPr>
            <w:tcW w:w="1240" w:type="dxa"/>
            <w:tcBorders>
              <w:top w:val="nil"/>
              <w:left w:val="nil"/>
              <w:bottom w:val="single" w:sz="4" w:space="0" w:color="D9D9D9"/>
              <w:right w:val="nil"/>
            </w:tcBorders>
            <w:shd w:val="clear" w:color="auto" w:fill="auto"/>
            <w:noWrap/>
            <w:vAlign w:val="center"/>
            <w:hideMark/>
          </w:tcPr>
          <w:p w14:paraId="47C31D6B"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234C711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69BED7A"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F244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74A14C0" w14:textId="77777777" w:rsidR="00E24226" w:rsidRDefault="00E24226">
            <w:pPr>
              <w:rPr>
                <w:color w:val="000000"/>
                <w:sz w:val="20"/>
                <w:szCs w:val="20"/>
              </w:rPr>
            </w:pPr>
            <w:r>
              <w:rPr>
                <w:color w:val="000000"/>
                <w:sz w:val="20"/>
                <w:szCs w:val="20"/>
              </w:rPr>
              <w:t>19.1</w:t>
            </w:r>
          </w:p>
        </w:tc>
        <w:tc>
          <w:tcPr>
            <w:tcW w:w="1620" w:type="dxa"/>
            <w:tcBorders>
              <w:top w:val="nil"/>
              <w:left w:val="nil"/>
              <w:bottom w:val="single" w:sz="4" w:space="0" w:color="D9D9D9"/>
              <w:right w:val="nil"/>
            </w:tcBorders>
            <w:shd w:val="clear" w:color="auto" w:fill="auto"/>
            <w:noWrap/>
            <w:vAlign w:val="center"/>
            <w:hideMark/>
          </w:tcPr>
          <w:p w14:paraId="700B0AD9" w14:textId="77777777" w:rsidR="00E24226" w:rsidRDefault="00E24226">
            <w:pPr>
              <w:rPr>
                <w:color w:val="000000"/>
                <w:sz w:val="20"/>
                <w:szCs w:val="20"/>
              </w:rPr>
            </w:pPr>
            <w:r>
              <w:rPr>
                <w:color w:val="000000"/>
                <w:sz w:val="20"/>
                <w:szCs w:val="20"/>
              </w:rPr>
              <w:t>24 (20, 26)</w:t>
            </w:r>
          </w:p>
        </w:tc>
        <w:tc>
          <w:tcPr>
            <w:tcW w:w="1620" w:type="dxa"/>
            <w:tcBorders>
              <w:top w:val="nil"/>
              <w:left w:val="nil"/>
              <w:bottom w:val="single" w:sz="4" w:space="0" w:color="D9D9D9"/>
              <w:right w:val="single" w:sz="4" w:space="0" w:color="000000"/>
            </w:tcBorders>
            <w:shd w:val="clear" w:color="auto" w:fill="auto"/>
            <w:noWrap/>
            <w:vAlign w:val="center"/>
            <w:hideMark/>
          </w:tcPr>
          <w:p w14:paraId="72AC25D5" w14:textId="77777777" w:rsidR="00E24226" w:rsidRDefault="00E24226">
            <w:pPr>
              <w:rPr>
                <w:color w:val="000000"/>
                <w:sz w:val="20"/>
                <w:szCs w:val="20"/>
              </w:rPr>
            </w:pPr>
            <w:r>
              <w:rPr>
                <w:color w:val="000000"/>
                <w:sz w:val="20"/>
                <w:szCs w:val="20"/>
              </w:rPr>
              <w:t>0.41 (0.25, 0.58)</w:t>
            </w:r>
          </w:p>
        </w:tc>
      </w:tr>
      <w:tr w:rsidR="00E24226" w14:paraId="33A7FAB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2419A2" w14:textId="77777777" w:rsidR="00E24226" w:rsidRDefault="00E24226">
            <w:pPr>
              <w:rPr>
                <w:color w:val="000000"/>
                <w:sz w:val="20"/>
                <w:szCs w:val="20"/>
              </w:rPr>
            </w:pPr>
            <w:r>
              <w:rPr>
                <w:color w:val="000000"/>
                <w:sz w:val="20"/>
                <w:szCs w:val="20"/>
              </w:rPr>
              <w:t>76. Denton-Lewisville, TX</w:t>
            </w:r>
          </w:p>
        </w:tc>
        <w:tc>
          <w:tcPr>
            <w:tcW w:w="1240" w:type="dxa"/>
            <w:tcBorders>
              <w:top w:val="nil"/>
              <w:left w:val="nil"/>
              <w:bottom w:val="single" w:sz="4" w:space="0" w:color="D9D9D9"/>
              <w:right w:val="nil"/>
            </w:tcBorders>
            <w:shd w:val="clear" w:color="auto" w:fill="auto"/>
            <w:noWrap/>
            <w:vAlign w:val="center"/>
            <w:hideMark/>
          </w:tcPr>
          <w:p w14:paraId="63F84D4B"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47BA103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80DAD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FC23FEE" w14:textId="77777777" w:rsidR="00E24226" w:rsidRDefault="00E24226">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6A1B5C6F" w14:textId="77777777" w:rsidR="00E24226" w:rsidRDefault="00E24226">
            <w:pPr>
              <w:rPr>
                <w:color w:val="000000"/>
                <w:sz w:val="20"/>
                <w:szCs w:val="20"/>
              </w:rPr>
            </w:pPr>
            <w:r>
              <w:rPr>
                <w:color w:val="000000"/>
                <w:sz w:val="20"/>
                <w:szCs w:val="20"/>
              </w:rPr>
              <w:t>16.1</w:t>
            </w:r>
          </w:p>
        </w:tc>
        <w:tc>
          <w:tcPr>
            <w:tcW w:w="1620" w:type="dxa"/>
            <w:tcBorders>
              <w:top w:val="nil"/>
              <w:left w:val="nil"/>
              <w:bottom w:val="single" w:sz="4" w:space="0" w:color="D9D9D9"/>
              <w:right w:val="nil"/>
            </w:tcBorders>
            <w:shd w:val="clear" w:color="auto" w:fill="auto"/>
            <w:noWrap/>
            <w:vAlign w:val="center"/>
            <w:hideMark/>
          </w:tcPr>
          <w:p w14:paraId="36B5F966" w14:textId="77777777" w:rsidR="00E24226" w:rsidRDefault="00E24226">
            <w:pPr>
              <w:rPr>
                <w:color w:val="000000"/>
                <w:sz w:val="20"/>
                <w:szCs w:val="20"/>
              </w:rPr>
            </w:pPr>
            <w:r>
              <w:rPr>
                <w:color w:val="000000"/>
                <w:sz w:val="20"/>
                <w:szCs w:val="20"/>
              </w:rPr>
              <w:t>34 (32, 37)</w:t>
            </w:r>
          </w:p>
        </w:tc>
        <w:tc>
          <w:tcPr>
            <w:tcW w:w="1620" w:type="dxa"/>
            <w:tcBorders>
              <w:top w:val="nil"/>
              <w:left w:val="nil"/>
              <w:bottom w:val="single" w:sz="4" w:space="0" w:color="D9D9D9"/>
              <w:right w:val="single" w:sz="4" w:space="0" w:color="000000"/>
            </w:tcBorders>
            <w:shd w:val="clear" w:color="auto" w:fill="auto"/>
            <w:noWrap/>
            <w:vAlign w:val="center"/>
            <w:hideMark/>
          </w:tcPr>
          <w:p w14:paraId="7E2D872E" w14:textId="77777777" w:rsidR="00E24226" w:rsidRDefault="00E24226">
            <w:pPr>
              <w:rPr>
                <w:color w:val="000000"/>
                <w:sz w:val="20"/>
                <w:szCs w:val="20"/>
              </w:rPr>
            </w:pPr>
            <w:r>
              <w:rPr>
                <w:color w:val="000000"/>
                <w:sz w:val="20"/>
                <w:szCs w:val="20"/>
              </w:rPr>
              <w:t>0.36 (0.21, 0.51)</w:t>
            </w:r>
          </w:p>
        </w:tc>
      </w:tr>
      <w:tr w:rsidR="00E24226" w14:paraId="0285971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E49A322" w14:textId="77777777" w:rsidR="00E24226" w:rsidRDefault="00E24226">
            <w:pPr>
              <w:rPr>
                <w:color w:val="000000"/>
                <w:sz w:val="20"/>
                <w:szCs w:val="20"/>
              </w:rPr>
            </w:pPr>
            <w:r>
              <w:rPr>
                <w:color w:val="000000"/>
                <w:sz w:val="20"/>
                <w:szCs w:val="20"/>
              </w:rPr>
              <w:t>77. Greeley, CO</w:t>
            </w:r>
          </w:p>
        </w:tc>
        <w:tc>
          <w:tcPr>
            <w:tcW w:w="1240" w:type="dxa"/>
            <w:tcBorders>
              <w:top w:val="nil"/>
              <w:left w:val="nil"/>
              <w:bottom w:val="single" w:sz="4" w:space="0" w:color="D9D9D9"/>
              <w:right w:val="nil"/>
            </w:tcBorders>
            <w:shd w:val="clear" w:color="auto" w:fill="auto"/>
            <w:noWrap/>
            <w:vAlign w:val="center"/>
            <w:hideMark/>
          </w:tcPr>
          <w:p w14:paraId="7A041DB9"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0AF54243"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7DFBC82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F3A42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39125923" w14:textId="77777777" w:rsidR="00E24226" w:rsidRDefault="00E24226">
            <w:pPr>
              <w:rPr>
                <w:color w:val="000000"/>
                <w:sz w:val="20"/>
                <w:szCs w:val="20"/>
              </w:rPr>
            </w:pPr>
            <w:r>
              <w:rPr>
                <w:color w:val="000000"/>
                <w:sz w:val="20"/>
                <w:szCs w:val="20"/>
              </w:rPr>
              <w:t>30.0</w:t>
            </w:r>
          </w:p>
        </w:tc>
        <w:tc>
          <w:tcPr>
            <w:tcW w:w="1620" w:type="dxa"/>
            <w:tcBorders>
              <w:top w:val="nil"/>
              <w:left w:val="nil"/>
              <w:bottom w:val="single" w:sz="4" w:space="0" w:color="D9D9D9"/>
              <w:right w:val="nil"/>
            </w:tcBorders>
            <w:shd w:val="clear" w:color="auto" w:fill="auto"/>
            <w:noWrap/>
            <w:vAlign w:val="center"/>
            <w:hideMark/>
          </w:tcPr>
          <w:p w14:paraId="0FF266E3" w14:textId="77777777" w:rsidR="00E24226" w:rsidRDefault="00E24226">
            <w:pPr>
              <w:rPr>
                <w:color w:val="000000"/>
                <w:sz w:val="20"/>
                <w:szCs w:val="20"/>
              </w:rPr>
            </w:pPr>
            <w:r>
              <w:rPr>
                <w:color w:val="000000"/>
                <w:sz w:val="20"/>
                <w:szCs w:val="20"/>
              </w:rPr>
              <w:t>57 (44, 76)</w:t>
            </w:r>
          </w:p>
        </w:tc>
        <w:tc>
          <w:tcPr>
            <w:tcW w:w="1620" w:type="dxa"/>
            <w:tcBorders>
              <w:top w:val="nil"/>
              <w:left w:val="nil"/>
              <w:bottom w:val="single" w:sz="4" w:space="0" w:color="D9D9D9"/>
              <w:right w:val="single" w:sz="4" w:space="0" w:color="000000"/>
            </w:tcBorders>
            <w:shd w:val="clear" w:color="auto" w:fill="auto"/>
            <w:noWrap/>
            <w:vAlign w:val="center"/>
            <w:hideMark/>
          </w:tcPr>
          <w:p w14:paraId="6161DDC4" w14:textId="77777777" w:rsidR="00E24226" w:rsidRDefault="00E24226">
            <w:pPr>
              <w:rPr>
                <w:color w:val="000000"/>
                <w:sz w:val="20"/>
                <w:szCs w:val="20"/>
              </w:rPr>
            </w:pPr>
            <w:r>
              <w:rPr>
                <w:color w:val="000000"/>
                <w:sz w:val="20"/>
                <w:szCs w:val="20"/>
              </w:rPr>
              <w:t>0.58 (0.36, 0.79)</w:t>
            </w:r>
          </w:p>
        </w:tc>
      </w:tr>
      <w:tr w:rsidR="00E24226" w14:paraId="2E34BB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A026D53" w14:textId="77777777" w:rsidR="00E24226" w:rsidRDefault="00E24226">
            <w:pPr>
              <w:rPr>
                <w:color w:val="000000"/>
                <w:sz w:val="20"/>
                <w:szCs w:val="20"/>
              </w:rPr>
            </w:pPr>
            <w:r>
              <w:rPr>
                <w:color w:val="000000"/>
                <w:sz w:val="20"/>
                <w:szCs w:val="20"/>
              </w:rPr>
              <w:t>78. Redding, CA</w:t>
            </w:r>
          </w:p>
        </w:tc>
        <w:tc>
          <w:tcPr>
            <w:tcW w:w="1240" w:type="dxa"/>
            <w:tcBorders>
              <w:top w:val="nil"/>
              <w:left w:val="nil"/>
              <w:bottom w:val="single" w:sz="4" w:space="0" w:color="D9D9D9"/>
              <w:right w:val="nil"/>
            </w:tcBorders>
            <w:shd w:val="clear" w:color="auto" w:fill="auto"/>
            <w:noWrap/>
            <w:vAlign w:val="center"/>
            <w:hideMark/>
          </w:tcPr>
          <w:p w14:paraId="2A2901CA"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02367DC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7F84C5A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39FDA5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687DC0D" w14:textId="77777777" w:rsidR="00E24226" w:rsidRDefault="00E24226">
            <w:pPr>
              <w:rPr>
                <w:color w:val="000000"/>
                <w:sz w:val="20"/>
                <w:szCs w:val="20"/>
              </w:rPr>
            </w:pPr>
            <w:r>
              <w:rPr>
                <w:color w:val="000000"/>
                <w:sz w:val="20"/>
                <w:szCs w:val="20"/>
              </w:rPr>
              <w:t>1.3</w:t>
            </w:r>
          </w:p>
        </w:tc>
        <w:tc>
          <w:tcPr>
            <w:tcW w:w="1620" w:type="dxa"/>
            <w:tcBorders>
              <w:top w:val="nil"/>
              <w:left w:val="nil"/>
              <w:bottom w:val="single" w:sz="4" w:space="0" w:color="D9D9D9"/>
              <w:right w:val="nil"/>
            </w:tcBorders>
            <w:shd w:val="clear" w:color="auto" w:fill="auto"/>
            <w:noWrap/>
            <w:vAlign w:val="center"/>
            <w:hideMark/>
          </w:tcPr>
          <w:p w14:paraId="6511AB26" w14:textId="77777777" w:rsidR="00E24226" w:rsidRDefault="00E24226">
            <w:pPr>
              <w:rPr>
                <w:color w:val="000000"/>
                <w:sz w:val="20"/>
                <w:szCs w:val="20"/>
              </w:rPr>
            </w:pPr>
            <w:r>
              <w:rPr>
                <w:color w:val="000000"/>
                <w:sz w:val="20"/>
                <w:szCs w:val="20"/>
              </w:rPr>
              <w:t>7 (6, 8)</w:t>
            </w:r>
          </w:p>
        </w:tc>
        <w:tc>
          <w:tcPr>
            <w:tcW w:w="1620" w:type="dxa"/>
            <w:tcBorders>
              <w:top w:val="nil"/>
              <w:left w:val="nil"/>
              <w:bottom w:val="single" w:sz="4" w:space="0" w:color="D9D9D9"/>
              <w:right w:val="single" w:sz="4" w:space="0" w:color="000000"/>
            </w:tcBorders>
            <w:shd w:val="clear" w:color="auto" w:fill="auto"/>
            <w:noWrap/>
            <w:vAlign w:val="center"/>
            <w:hideMark/>
          </w:tcPr>
          <w:p w14:paraId="71DFB522" w14:textId="77777777" w:rsidR="00E24226" w:rsidRDefault="00E24226">
            <w:pPr>
              <w:rPr>
                <w:color w:val="000000"/>
                <w:sz w:val="20"/>
                <w:szCs w:val="20"/>
              </w:rPr>
            </w:pPr>
            <w:r>
              <w:rPr>
                <w:color w:val="000000"/>
                <w:sz w:val="20"/>
                <w:szCs w:val="20"/>
              </w:rPr>
              <w:t>0.53 (0.36, 0.66)</w:t>
            </w:r>
          </w:p>
        </w:tc>
      </w:tr>
      <w:tr w:rsidR="00E24226" w14:paraId="0E87B9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0A4245" w14:textId="77777777" w:rsidR="00E24226" w:rsidRDefault="00E24226">
            <w:pPr>
              <w:rPr>
                <w:color w:val="000000"/>
                <w:sz w:val="20"/>
                <w:szCs w:val="20"/>
              </w:rPr>
            </w:pPr>
            <w:r>
              <w:rPr>
                <w:color w:val="000000"/>
                <w:sz w:val="20"/>
                <w:szCs w:val="20"/>
              </w:rPr>
              <w:t>79. Norman, OK</w:t>
            </w:r>
          </w:p>
        </w:tc>
        <w:tc>
          <w:tcPr>
            <w:tcW w:w="1240" w:type="dxa"/>
            <w:tcBorders>
              <w:top w:val="nil"/>
              <w:left w:val="nil"/>
              <w:bottom w:val="single" w:sz="4" w:space="0" w:color="D9D9D9"/>
              <w:right w:val="nil"/>
            </w:tcBorders>
            <w:shd w:val="clear" w:color="auto" w:fill="auto"/>
            <w:noWrap/>
            <w:vAlign w:val="center"/>
            <w:hideMark/>
          </w:tcPr>
          <w:p w14:paraId="7C9D14F3"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31399DD9"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A69532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5A7669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21798E2" w14:textId="77777777" w:rsidR="00E24226" w:rsidRDefault="00E24226">
            <w:pPr>
              <w:rPr>
                <w:color w:val="000000"/>
                <w:sz w:val="20"/>
                <w:szCs w:val="20"/>
              </w:rPr>
            </w:pPr>
            <w:r>
              <w:rPr>
                <w:color w:val="000000"/>
                <w:sz w:val="20"/>
                <w:szCs w:val="20"/>
              </w:rPr>
              <w:t>1.8</w:t>
            </w:r>
          </w:p>
        </w:tc>
        <w:tc>
          <w:tcPr>
            <w:tcW w:w="1620" w:type="dxa"/>
            <w:tcBorders>
              <w:top w:val="nil"/>
              <w:left w:val="nil"/>
              <w:bottom w:val="single" w:sz="4" w:space="0" w:color="D9D9D9"/>
              <w:right w:val="nil"/>
            </w:tcBorders>
            <w:shd w:val="clear" w:color="auto" w:fill="auto"/>
            <w:noWrap/>
            <w:vAlign w:val="center"/>
            <w:hideMark/>
          </w:tcPr>
          <w:p w14:paraId="5E50CA66" w14:textId="77777777" w:rsidR="00E24226" w:rsidRDefault="00E24226">
            <w:pPr>
              <w:rPr>
                <w:color w:val="000000"/>
                <w:sz w:val="20"/>
                <w:szCs w:val="20"/>
              </w:rPr>
            </w:pPr>
            <w:r>
              <w:rPr>
                <w:color w:val="000000"/>
                <w:sz w:val="20"/>
                <w:szCs w:val="20"/>
              </w:rPr>
              <w:t>8 (8, 9)</w:t>
            </w:r>
          </w:p>
        </w:tc>
        <w:tc>
          <w:tcPr>
            <w:tcW w:w="1620" w:type="dxa"/>
            <w:tcBorders>
              <w:top w:val="nil"/>
              <w:left w:val="nil"/>
              <w:bottom w:val="single" w:sz="4" w:space="0" w:color="D9D9D9"/>
              <w:right w:val="single" w:sz="4" w:space="0" w:color="000000"/>
            </w:tcBorders>
            <w:shd w:val="clear" w:color="auto" w:fill="auto"/>
            <w:noWrap/>
            <w:vAlign w:val="center"/>
            <w:hideMark/>
          </w:tcPr>
          <w:p w14:paraId="5C71A304" w14:textId="77777777" w:rsidR="00E24226" w:rsidRDefault="00E24226">
            <w:pPr>
              <w:rPr>
                <w:color w:val="000000"/>
                <w:sz w:val="20"/>
                <w:szCs w:val="20"/>
              </w:rPr>
            </w:pPr>
            <w:r>
              <w:rPr>
                <w:color w:val="000000"/>
                <w:sz w:val="20"/>
                <w:szCs w:val="20"/>
              </w:rPr>
              <w:t>0.23 (0.12, 0.37)</w:t>
            </w:r>
          </w:p>
        </w:tc>
      </w:tr>
      <w:tr w:rsidR="00E24226" w14:paraId="3920C69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F2B606" w14:textId="77777777" w:rsidR="00E24226" w:rsidRDefault="00E24226">
            <w:pPr>
              <w:rPr>
                <w:color w:val="000000"/>
                <w:sz w:val="20"/>
                <w:szCs w:val="20"/>
              </w:rPr>
            </w:pPr>
            <w:r>
              <w:rPr>
                <w:color w:val="000000"/>
                <w:sz w:val="20"/>
                <w:szCs w:val="20"/>
              </w:rPr>
              <w:t>80. Victorville-Hesperia, CA</w:t>
            </w:r>
          </w:p>
        </w:tc>
        <w:tc>
          <w:tcPr>
            <w:tcW w:w="1240" w:type="dxa"/>
            <w:tcBorders>
              <w:top w:val="nil"/>
              <w:left w:val="nil"/>
              <w:bottom w:val="single" w:sz="4" w:space="0" w:color="D9D9D9"/>
              <w:right w:val="nil"/>
            </w:tcBorders>
            <w:shd w:val="clear" w:color="auto" w:fill="auto"/>
            <w:noWrap/>
            <w:vAlign w:val="center"/>
            <w:hideMark/>
          </w:tcPr>
          <w:p w14:paraId="053DAA06"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29B0513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C297FA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F140CF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F42B9DA" w14:textId="77777777" w:rsidR="00E24226" w:rsidRDefault="00E24226">
            <w:pPr>
              <w:rPr>
                <w:color w:val="000000"/>
                <w:sz w:val="20"/>
                <w:szCs w:val="20"/>
              </w:rPr>
            </w:pPr>
            <w:r>
              <w:rPr>
                <w:color w:val="000000"/>
                <w:sz w:val="20"/>
                <w:szCs w:val="20"/>
              </w:rPr>
              <w:t>5.9</w:t>
            </w:r>
          </w:p>
        </w:tc>
        <w:tc>
          <w:tcPr>
            <w:tcW w:w="1620" w:type="dxa"/>
            <w:tcBorders>
              <w:top w:val="nil"/>
              <w:left w:val="nil"/>
              <w:bottom w:val="single" w:sz="4" w:space="0" w:color="D9D9D9"/>
              <w:right w:val="nil"/>
            </w:tcBorders>
            <w:shd w:val="clear" w:color="auto" w:fill="auto"/>
            <w:noWrap/>
            <w:vAlign w:val="center"/>
            <w:hideMark/>
          </w:tcPr>
          <w:p w14:paraId="0DE08A4F" w14:textId="77777777" w:rsidR="00E24226" w:rsidRDefault="00E24226">
            <w:pPr>
              <w:rPr>
                <w:color w:val="000000"/>
                <w:sz w:val="20"/>
                <w:szCs w:val="20"/>
              </w:rPr>
            </w:pPr>
            <w:r>
              <w:rPr>
                <w:color w:val="000000"/>
                <w:sz w:val="20"/>
                <w:szCs w:val="20"/>
              </w:rPr>
              <w:t>10 (8, 13)</w:t>
            </w:r>
          </w:p>
        </w:tc>
        <w:tc>
          <w:tcPr>
            <w:tcW w:w="1620" w:type="dxa"/>
            <w:tcBorders>
              <w:top w:val="nil"/>
              <w:left w:val="nil"/>
              <w:bottom w:val="single" w:sz="4" w:space="0" w:color="D9D9D9"/>
              <w:right w:val="single" w:sz="4" w:space="0" w:color="000000"/>
            </w:tcBorders>
            <w:shd w:val="clear" w:color="auto" w:fill="auto"/>
            <w:noWrap/>
            <w:vAlign w:val="center"/>
            <w:hideMark/>
          </w:tcPr>
          <w:p w14:paraId="7A26AF52" w14:textId="77777777" w:rsidR="00E24226" w:rsidRDefault="00E24226">
            <w:pPr>
              <w:rPr>
                <w:color w:val="000000"/>
                <w:sz w:val="20"/>
                <w:szCs w:val="20"/>
              </w:rPr>
            </w:pPr>
            <w:r>
              <w:rPr>
                <w:color w:val="000000"/>
                <w:sz w:val="20"/>
                <w:szCs w:val="20"/>
              </w:rPr>
              <w:t>0.22 (0.13, 0.31)</w:t>
            </w:r>
          </w:p>
        </w:tc>
      </w:tr>
      <w:tr w:rsidR="00E24226" w14:paraId="48797D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96F549D" w14:textId="77777777" w:rsidR="00E24226" w:rsidRDefault="00E24226">
            <w:pPr>
              <w:rPr>
                <w:color w:val="000000"/>
                <w:sz w:val="20"/>
                <w:szCs w:val="20"/>
              </w:rPr>
            </w:pPr>
            <w:r>
              <w:rPr>
                <w:color w:val="000000"/>
                <w:sz w:val="20"/>
                <w:szCs w:val="20"/>
              </w:rPr>
              <w:t>81. Visalia, CA</w:t>
            </w:r>
          </w:p>
        </w:tc>
        <w:tc>
          <w:tcPr>
            <w:tcW w:w="1240" w:type="dxa"/>
            <w:tcBorders>
              <w:top w:val="nil"/>
              <w:left w:val="nil"/>
              <w:bottom w:val="single" w:sz="4" w:space="0" w:color="D9D9D9"/>
              <w:right w:val="nil"/>
            </w:tcBorders>
            <w:shd w:val="clear" w:color="auto" w:fill="auto"/>
            <w:noWrap/>
            <w:vAlign w:val="center"/>
            <w:hideMark/>
          </w:tcPr>
          <w:p w14:paraId="7F0DE8FE"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3B04FEF"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DF760D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649CF00"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896F8C2" w14:textId="77777777" w:rsidR="00E24226" w:rsidRDefault="00E24226">
            <w:pPr>
              <w:rPr>
                <w:color w:val="000000"/>
                <w:sz w:val="20"/>
                <w:szCs w:val="20"/>
              </w:rPr>
            </w:pPr>
            <w:r>
              <w:rPr>
                <w:color w:val="000000"/>
                <w:sz w:val="20"/>
                <w:szCs w:val="20"/>
              </w:rPr>
              <w:t>76.5</w:t>
            </w:r>
          </w:p>
        </w:tc>
        <w:tc>
          <w:tcPr>
            <w:tcW w:w="1620" w:type="dxa"/>
            <w:tcBorders>
              <w:top w:val="nil"/>
              <w:left w:val="nil"/>
              <w:bottom w:val="single" w:sz="4" w:space="0" w:color="D9D9D9"/>
              <w:right w:val="nil"/>
            </w:tcBorders>
            <w:shd w:val="clear" w:color="auto" w:fill="auto"/>
            <w:noWrap/>
            <w:vAlign w:val="center"/>
            <w:hideMark/>
          </w:tcPr>
          <w:p w14:paraId="32D20870" w14:textId="77777777" w:rsidR="00E24226" w:rsidRDefault="00E24226">
            <w:pPr>
              <w:rPr>
                <w:color w:val="000000"/>
                <w:sz w:val="20"/>
                <w:szCs w:val="20"/>
              </w:rPr>
            </w:pPr>
            <w:r>
              <w:rPr>
                <w:color w:val="000000"/>
                <w:sz w:val="20"/>
                <w:szCs w:val="20"/>
              </w:rPr>
              <w:t>72 (63, 82)</w:t>
            </w:r>
          </w:p>
        </w:tc>
        <w:tc>
          <w:tcPr>
            <w:tcW w:w="1620" w:type="dxa"/>
            <w:tcBorders>
              <w:top w:val="nil"/>
              <w:left w:val="nil"/>
              <w:bottom w:val="single" w:sz="4" w:space="0" w:color="D9D9D9"/>
              <w:right w:val="single" w:sz="4" w:space="0" w:color="000000"/>
            </w:tcBorders>
            <w:shd w:val="clear" w:color="auto" w:fill="auto"/>
            <w:noWrap/>
            <w:vAlign w:val="center"/>
            <w:hideMark/>
          </w:tcPr>
          <w:p w14:paraId="3E9A81FC" w14:textId="77777777" w:rsidR="00E24226" w:rsidRDefault="00E24226">
            <w:pPr>
              <w:rPr>
                <w:color w:val="000000"/>
                <w:sz w:val="20"/>
                <w:szCs w:val="20"/>
              </w:rPr>
            </w:pPr>
            <w:r>
              <w:rPr>
                <w:color w:val="000000"/>
                <w:sz w:val="20"/>
                <w:szCs w:val="20"/>
              </w:rPr>
              <w:t>0.22 (0.13, 0.33)</w:t>
            </w:r>
          </w:p>
        </w:tc>
      </w:tr>
      <w:tr w:rsidR="00E24226" w14:paraId="5453D1F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CED455" w14:textId="77777777" w:rsidR="00E24226" w:rsidRDefault="00E24226">
            <w:pPr>
              <w:rPr>
                <w:color w:val="000000"/>
                <w:sz w:val="20"/>
                <w:szCs w:val="20"/>
              </w:rPr>
            </w:pPr>
            <w:r>
              <w:rPr>
                <w:color w:val="000000"/>
                <w:sz w:val="20"/>
                <w:szCs w:val="20"/>
              </w:rPr>
              <w:t>82. Gainesville, GA</w:t>
            </w:r>
          </w:p>
        </w:tc>
        <w:tc>
          <w:tcPr>
            <w:tcW w:w="1240" w:type="dxa"/>
            <w:tcBorders>
              <w:top w:val="nil"/>
              <w:left w:val="nil"/>
              <w:bottom w:val="single" w:sz="4" w:space="0" w:color="D9D9D9"/>
              <w:right w:val="nil"/>
            </w:tcBorders>
            <w:shd w:val="clear" w:color="auto" w:fill="auto"/>
            <w:noWrap/>
            <w:vAlign w:val="center"/>
            <w:hideMark/>
          </w:tcPr>
          <w:p w14:paraId="54B4B11F"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32FBD000"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1674C6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2EA81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297AD2A8"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67F030A6" w14:textId="77777777" w:rsidR="00E24226" w:rsidRDefault="00E24226">
            <w:pPr>
              <w:rPr>
                <w:color w:val="000000"/>
                <w:sz w:val="20"/>
                <w:szCs w:val="20"/>
              </w:rPr>
            </w:pPr>
            <w:r>
              <w:rPr>
                <w:color w:val="000000"/>
                <w:sz w:val="20"/>
                <w:szCs w:val="20"/>
              </w:rPr>
              <w:t>8 (3, 11)</w:t>
            </w:r>
          </w:p>
        </w:tc>
        <w:tc>
          <w:tcPr>
            <w:tcW w:w="1620" w:type="dxa"/>
            <w:tcBorders>
              <w:top w:val="nil"/>
              <w:left w:val="nil"/>
              <w:bottom w:val="single" w:sz="4" w:space="0" w:color="D9D9D9"/>
              <w:right w:val="single" w:sz="4" w:space="0" w:color="000000"/>
            </w:tcBorders>
            <w:shd w:val="clear" w:color="auto" w:fill="auto"/>
            <w:noWrap/>
            <w:vAlign w:val="center"/>
            <w:hideMark/>
          </w:tcPr>
          <w:p w14:paraId="0487444C" w14:textId="77777777" w:rsidR="00E24226" w:rsidRDefault="00E24226">
            <w:pPr>
              <w:rPr>
                <w:color w:val="000000"/>
                <w:sz w:val="20"/>
                <w:szCs w:val="20"/>
              </w:rPr>
            </w:pPr>
            <w:r>
              <w:rPr>
                <w:color w:val="000000"/>
                <w:sz w:val="20"/>
                <w:szCs w:val="20"/>
              </w:rPr>
              <w:t>0.21 (0.10, 0.33)</w:t>
            </w:r>
          </w:p>
        </w:tc>
      </w:tr>
      <w:tr w:rsidR="00E24226" w14:paraId="6F0D0A2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AB50C4" w14:textId="77777777" w:rsidR="00E24226" w:rsidRDefault="00E24226">
            <w:pPr>
              <w:rPr>
                <w:color w:val="000000"/>
                <w:sz w:val="20"/>
                <w:szCs w:val="20"/>
              </w:rPr>
            </w:pPr>
            <w:r>
              <w:rPr>
                <w:color w:val="000000"/>
                <w:sz w:val="20"/>
                <w:szCs w:val="20"/>
              </w:rPr>
              <w:t>83. Murrieta-Temecula-Menifee, CA</w:t>
            </w:r>
          </w:p>
        </w:tc>
        <w:tc>
          <w:tcPr>
            <w:tcW w:w="1240" w:type="dxa"/>
            <w:tcBorders>
              <w:top w:val="nil"/>
              <w:left w:val="nil"/>
              <w:bottom w:val="single" w:sz="4" w:space="0" w:color="D9D9D9"/>
              <w:right w:val="nil"/>
            </w:tcBorders>
            <w:shd w:val="clear" w:color="auto" w:fill="auto"/>
            <w:noWrap/>
            <w:vAlign w:val="center"/>
            <w:hideMark/>
          </w:tcPr>
          <w:p w14:paraId="7D464D16" w14:textId="77777777" w:rsidR="00E24226" w:rsidRDefault="00E24226">
            <w:pPr>
              <w:rPr>
                <w:color w:val="000000"/>
                <w:sz w:val="20"/>
                <w:szCs w:val="20"/>
              </w:rPr>
            </w:pPr>
            <w:r>
              <w:rPr>
                <w:color w:val="000000"/>
                <w:sz w:val="20"/>
                <w:szCs w:val="20"/>
              </w:rPr>
              <w:t>1.5</w:t>
            </w:r>
          </w:p>
        </w:tc>
        <w:tc>
          <w:tcPr>
            <w:tcW w:w="1240" w:type="dxa"/>
            <w:tcBorders>
              <w:top w:val="nil"/>
              <w:left w:val="nil"/>
              <w:bottom w:val="single" w:sz="4" w:space="0" w:color="D9D9D9"/>
              <w:right w:val="nil"/>
            </w:tcBorders>
            <w:shd w:val="clear" w:color="auto" w:fill="auto"/>
            <w:noWrap/>
            <w:vAlign w:val="center"/>
            <w:hideMark/>
          </w:tcPr>
          <w:p w14:paraId="0D0835B0"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0F005B9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BC72BC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2E6CB9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2B1DC523" w14:textId="77777777" w:rsidR="00E24226" w:rsidRDefault="00E24226">
            <w:pPr>
              <w:rPr>
                <w:color w:val="000000"/>
                <w:sz w:val="20"/>
                <w:szCs w:val="20"/>
              </w:rPr>
            </w:pPr>
            <w:r>
              <w:rPr>
                <w:color w:val="000000"/>
                <w:sz w:val="20"/>
                <w:szCs w:val="20"/>
              </w:rPr>
              <w:t>11 (10, 12)</w:t>
            </w:r>
          </w:p>
        </w:tc>
        <w:tc>
          <w:tcPr>
            <w:tcW w:w="1620" w:type="dxa"/>
            <w:tcBorders>
              <w:top w:val="nil"/>
              <w:left w:val="nil"/>
              <w:bottom w:val="single" w:sz="4" w:space="0" w:color="D9D9D9"/>
              <w:right w:val="single" w:sz="4" w:space="0" w:color="000000"/>
            </w:tcBorders>
            <w:shd w:val="clear" w:color="auto" w:fill="auto"/>
            <w:noWrap/>
            <w:vAlign w:val="center"/>
            <w:hideMark/>
          </w:tcPr>
          <w:p w14:paraId="3020A2A9" w14:textId="77777777" w:rsidR="00E24226" w:rsidRDefault="00E24226">
            <w:pPr>
              <w:rPr>
                <w:color w:val="000000"/>
                <w:sz w:val="20"/>
                <w:szCs w:val="20"/>
              </w:rPr>
            </w:pPr>
            <w:r>
              <w:rPr>
                <w:color w:val="000000"/>
                <w:sz w:val="20"/>
                <w:szCs w:val="20"/>
              </w:rPr>
              <w:t>0.21 (0.14, 0.29)</w:t>
            </w:r>
          </w:p>
        </w:tc>
      </w:tr>
      <w:tr w:rsidR="00E24226" w14:paraId="6116DB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4B756C" w14:textId="77777777" w:rsidR="00E24226" w:rsidRDefault="00E24226">
            <w:pPr>
              <w:rPr>
                <w:color w:val="000000"/>
                <w:sz w:val="20"/>
                <w:szCs w:val="20"/>
              </w:rPr>
            </w:pPr>
            <w:r>
              <w:rPr>
                <w:color w:val="000000"/>
                <w:sz w:val="20"/>
                <w:szCs w:val="20"/>
              </w:rPr>
              <w:t>84. Monroe, LA</w:t>
            </w:r>
          </w:p>
        </w:tc>
        <w:tc>
          <w:tcPr>
            <w:tcW w:w="1240" w:type="dxa"/>
            <w:tcBorders>
              <w:top w:val="nil"/>
              <w:left w:val="nil"/>
              <w:bottom w:val="single" w:sz="4" w:space="0" w:color="D9D9D9"/>
              <w:right w:val="nil"/>
            </w:tcBorders>
            <w:shd w:val="clear" w:color="auto" w:fill="auto"/>
            <w:noWrap/>
            <w:vAlign w:val="center"/>
            <w:hideMark/>
          </w:tcPr>
          <w:p w14:paraId="03E4A8CC"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762C578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E2793F7"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F64392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72F27A5E" w14:textId="77777777" w:rsidR="00E24226" w:rsidRDefault="00E24226">
            <w:pPr>
              <w:rPr>
                <w:color w:val="000000"/>
                <w:sz w:val="20"/>
                <w:szCs w:val="20"/>
              </w:rPr>
            </w:pPr>
            <w:r>
              <w:rPr>
                <w:color w:val="000000"/>
                <w:sz w:val="20"/>
                <w:szCs w:val="20"/>
              </w:rPr>
              <w:t>9.8</w:t>
            </w:r>
          </w:p>
        </w:tc>
        <w:tc>
          <w:tcPr>
            <w:tcW w:w="1620" w:type="dxa"/>
            <w:tcBorders>
              <w:top w:val="nil"/>
              <w:left w:val="nil"/>
              <w:bottom w:val="single" w:sz="4" w:space="0" w:color="D9D9D9"/>
              <w:right w:val="nil"/>
            </w:tcBorders>
            <w:shd w:val="clear" w:color="auto" w:fill="auto"/>
            <w:noWrap/>
            <w:vAlign w:val="center"/>
            <w:hideMark/>
          </w:tcPr>
          <w:p w14:paraId="5B4D4E46" w14:textId="77777777" w:rsidR="00E24226" w:rsidRDefault="00E24226">
            <w:pPr>
              <w:rPr>
                <w:color w:val="000000"/>
                <w:sz w:val="20"/>
                <w:szCs w:val="20"/>
              </w:rPr>
            </w:pPr>
            <w:r>
              <w:rPr>
                <w:color w:val="000000"/>
                <w:sz w:val="20"/>
                <w:szCs w:val="20"/>
              </w:rPr>
              <w:t>8 (-4, 14)</w:t>
            </w:r>
          </w:p>
        </w:tc>
        <w:tc>
          <w:tcPr>
            <w:tcW w:w="1620" w:type="dxa"/>
            <w:tcBorders>
              <w:top w:val="nil"/>
              <w:left w:val="nil"/>
              <w:bottom w:val="single" w:sz="4" w:space="0" w:color="D9D9D9"/>
              <w:right w:val="single" w:sz="4" w:space="0" w:color="000000"/>
            </w:tcBorders>
            <w:shd w:val="clear" w:color="auto" w:fill="auto"/>
            <w:noWrap/>
            <w:vAlign w:val="center"/>
            <w:hideMark/>
          </w:tcPr>
          <w:p w14:paraId="3FC0C373" w14:textId="77777777" w:rsidR="00E24226" w:rsidRDefault="00E24226">
            <w:pPr>
              <w:rPr>
                <w:color w:val="000000"/>
                <w:sz w:val="20"/>
                <w:szCs w:val="20"/>
              </w:rPr>
            </w:pPr>
            <w:r>
              <w:rPr>
                <w:color w:val="000000"/>
                <w:sz w:val="20"/>
                <w:szCs w:val="20"/>
              </w:rPr>
              <w:t>0.22 (0.10, 0.35)</w:t>
            </w:r>
          </w:p>
        </w:tc>
      </w:tr>
      <w:tr w:rsidR="00E24226" w14:paraId="36E007D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EDF8B0" w14:textId="77777777" w:rsidR="00E24226" w:rsidRDefault="00E24226">
            <w:pPr>
              <w:rPr>
                <w:color w:val="000000"/>
                <w:sz w:val="20"/>
                <w:szCs w:val="20"/>
              </w:rPr>
            </w:pPr>
            <w:r>
              <w:rPr>
                <w:color w:val="000000"/>
                <w:sz w:val="20"/>
                <w:szCs w:val="20"/>
              </w:rPr>
              <w:t>85. Merced, CA</w:t>
            </w:r>
          </w:p>
        </w:tc>
        <w:tc>
          <w:tcPr>
            <w:tcW w:w="1240" w:type="dxa"/>
            <w:tcBorders>
              <w:top w:val="nil"/>
              <w:left w:val="nil"/>
              <w:bottom w:val="single" w:sz="4" w:space="0" w:color="D9D9D9"/>
              <w:right w:val="nil"/>
            </w:tcBorders>
            <w:shd w:val="clear" w:color="auto" w:fill="auto"/>
            <w:noWrap/>
            <w:vAlign w:val="center"/>
            <w:hideMark/>
          </w:tcPr>
          <w:p w14:paraId="786A4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1F718C4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21E664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346119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21D0A31" w14:textId="77777777" w:rsidR="00E24226" w:rsidRDefault="00E24226">
            <w:pPr>
              <w:rPr>
                <w:color w:val="000000"/>
                <w:sz w:val="20"/>
                <w:szCs w:val="20"/>
              </w:rPr>
            </w:pPr>
            <w:r>
              <w:rPr>
                <w:color w:val="000000"/>
                <w:sz w:val="20"/>
                <w:szCs w:val="20"/>
              </w:rPr>
              <w:t>71.4</w:t>
            </w:r>
          </w:p>
        </w:tc>
        <w:tc>
          <w:tcPr>
            <w:tcW w:w="1620" w:type="dxa"/>
            <w:tcBorders>
              <w:top w:val="nil"/>
              <w:left w:val="nil"/>
              <w:bottom w:val="single" w:sz="4" w:space="0" w:color="D9D9D9"/>
              <w:right w:val="nil"/>
            </w:tcBorders>
            <w:shd w:val="clear" w:color="auto" w:fill="auto"/>
            <w:noWrap/>
            <w:vAlign w:val="center"/>
            <w:hideMark/>
          </w:tcPr>
          <w:p w14:paraId="5F1CF92D" w14:textId="77777777" w:rsidR="00E24226" w:rsidRDefault="00E24226">
            <w:pPr>
              <w:rPr>
                <w:color w:val="000000"/>
                <w:sz w:val="20"/>
                <w:szCs w:val="20"/>
              </w:rPr>
            </w:pPr>
            <w:r>
              <w:rPr>
                <w:color w:val="000000"/>
                <w:sz w:val="20"/>
                <w:szCs w:val="20"/>
              </w:rPr>
              <w:t>146 (130, 171)</w:t>
            </w:r>
          </w:p>
        </w:tc>
        <w:tc>
          <w:tcPr>
            <w:tcW w:w="1620" w:type="dxa"/>
            <w:tcBorders>
              <w:top w:val="nil"/>
              <w:left w:val="nil"/>
              <w:bottom w:val="single" w:sz="4" w:space="0" w:color="D9D9D9"/>
              <w:right w:val="single" w:sz="4" w:space="0" w:color="000000"/>
            </w:tcBorders>
            <w:shd w:val="clear" w:color="auto" w:fill="auto"/>
            <w:noWrap/>
            <w:vAlign w:val="center"/>
            <w:hideMark/>
          </w:tcPr>
          <w:p w14:paraId="75902B74" w14:textId="77777777" w:rsidR="00E24226" w:rsidRDefault="00E24226">
            <w:pPr>
              <w:rPr>
                <w:color w:val="000000"/>
                <w:sz w:val="20"/>
                <w:szCs w:val="20"/>
              </w:rPr>
            </w:pPr>
            <w:r>
              <w:rPr>
                <w:color w:val="000000"/>
                <w:sz w:val="20"/>
                <w:szCs w:val="20"/>
              </w:rPr>
              <w:t>0.44 (0.27, 0.63)</w:t>
            </w:r>
          </w:p>
        </w:tc>
      </w:tr>
      <w:tr w:rsidR="00E24226" w14:paraId="4BE5C8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B9A738A" w14:textId="77777777" w:rsidR="00E24226" w:rsidRDefault="00E24226">
            <w:pPr>
              <w:rPr>
                <w:color w:val="000000"/>
                <w:sz w:val="20"/>
                <w:szCs w:val="20"/>
              </w:rPr>
            </w:pPr>
            <w:r>
              <w:rPr>
                <w:color w:val="000000"/>
                <w:sz w:val="20"/>
                <w:szCs w:val="20"/>
              </w:rPr>
              <w:t>86. Abilene, TX</w:t>
            </w:r>
          </w:p>
        </w:tc>
        <w:tc>
          <w:tcPr>
            <w:tcW w:w="1240" w:type="dxa"/>
            <w:tcBorders>
              <w:top w:val="nil"/>
              <w:left w:val="nil"/>
              <w:bottom w:val="single" w:sz="4" w:space="0" w:color="D9D9D9"/>
              <w:right w:val="nil"/>
            </w:tcBorders>
            <w:shd w:val="clear" w:color="auto" w:fill="auto"/>
            <w:noWrap/>
            <w:vAlign w:val="center"/>
            <w:hideMark/>
          </w:tcPr>
          <w:p w14:paraId="7F4F4F31"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209E17BE"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C01A11F"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58F1EF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EA2E6F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3A840672" w14:textId="77777777" w:rsidR="00E24226" w:rsidRDefault="00E24226">
            <w:pPr>
              <w:rPr>
                <w:color w:val="000000"/>
                <w:sz w:val="20"/>
                <w:szCs w:val="20"/>
              </w:rPr>
            </w:pPr>
            <w:r>
              <w:rPr>
                <w:color w:val="000000"/>
                <w:sz w:val="20"/>
                <w:szCs w:val="20"/>
              </w:rPr>
              <w:t>9 (8, 10)</w:t>
            </w:r>
          </w:p>
        </w:tc>
        <w:tc>
          <w:tcPr>
            <w:tcW w:w="1620" w:type="dxa"/>
            <w:tcBorders>
              <w:top w:val="nil"/>
              <w:left w:val="nil"/>
              <w:bottom w:val="single" w:sz="4" w:space="0" w:color="D9D9D9"/>
              <w:right w:val="single" w:sz="4" w:space="0" w:color="000000"/>
            </w:tcBorders>
            <w:shd w:val="clear" w:color="auto" w:fill="auto"/>
            <w:noWrap/>
            <w:vAlign w:val="center"/>
            <w:hideMark/>
          </w:tcPr>
          <w:p w14:paraId="75F82664" w14:textId="77777777" w:rsidR="00E24226" w:rsidRDefault="00E24226">
            <w:pPr>
              <w:rPr>
                <w:color w:val="000000"/>
                <w:sz w:val="20"/>
                <w:szCs w:val="20"/>
              </w:rPr>
            </w:pPr>
            <w:r>
              <w:rPr>
                <w:color w:val="000000"/>
                <w:sz w:val="20"/>
                <w:szCs w:val="20"/>
              </w:rPr>
              <w:t>0.20 (0.10, 0.34)</w:t>
            </w:r>
          </w:p>
        </w:tc>
      </w:tr>
      <w:tr w:rsidR="00E24226" w14:paraId="23C93C08"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949F892" w14:textId="77777777" w:rsidR="00E24226" w:rsidRDefault="00E24226">
            <w:pPr>
              <w:rPr>
                <w:color w:val="000000"/>
                <w:sz w:val="20"/>
                <w:szCs w:val="20"/>
              </w:rPr>
            </w:pPr>
            <w:r>
              <w:rPr>
                <w:color w:val="000000"/>
                <w:sz w:val="20"/>
                <w:szCs w:val="20"/>
              </w:rPr>
              <w:t>87. Charleston, WV</w:t>
            </w:r>
          </w:p>
        </w:tc>
        <w:tc>
          <w:tcPr>
            <w:tcW w:w="1240" w:type="dxa"/>
            <w:tcBorders>
              <w:top w:val="nil"/>
              <w:left w:val="nil"/>
              <w:bottom w:val="single" w:sz="4" w:space="0" w:color="000000"/>
              <w:right w:val="nil"/>
            </w:tcBorders>
            <w:shd w:val="clear" w:color="auto" w:fill="auto"/>
            <w:noWrap/>
            <w:vAlign w:val="center"/>
            <w:hideMark/>
          </w:tcPr>
          <w:p w14:paraId="35D1CE9C" w14:textId="77777777" w:rsidR="00E24226" w:rsidRDefault="00E24226">
            <w:pPr>
              <w:rPr>
                <w:color w:val="000000"/>
                <w:sz w:val="20"/>
                <w:szCs w:val="20"/>
              </w:rPr>
            </w:pPr>
            <w:r>
              <w:rPr>
                <w:color w:val="000000"/>
                <w:sz w:val="20"/>
                <w:szCs w:val="20"/>
              </w:rPr>
              <w:t>5.1</w:t>
            </w:r>
          </w:p>
        </w:tc>
        <w:tc>
          <w:tcPr>
            <w:tcW w:w="1240" w:type="dxa"/>
            <w:tcBorders>
              <w:top w:val="nil"/>
              <w:left w:val="nil"/>
              <w:bottom w:val="single" w:sz="4" w:space="0" w:color="000000"/>
              <w:right w:val="nil"/>
            </w:tcBorders>
            <w:shd w:val="clear" w:color="auto" w:fill="auto"/>
            <w:noWrap/>
            <w:vAlign w:val="center"/>
            <w:hideMark/>
          </w:tcPr>
          <w:p w14:paraId="4CEFFAC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000000"/>
              <w:right w:val="nil"/>
            </w:tcBorders>
            <w:shd w:val="clear" w:color="auto" w:fill="auto"/>
            <w:noWrap/>
            <w:vAlign w:val="center"/>
            <w:hideMark/>
          </w:tcPr>
          <w:p w14:paraId="2D74A8C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000000"/>
              <w:right w:val="nil"/>
            </w:tcBorders>
            <w:shd w:val="clear" w:color="auto" w:fill="auto"/>
            <w:noWrap/>
            <w:vAlign w:val="center"/>
            <w:hideMark/>
          </w:tcPr>
          <w:p w14:paraId="6F7B466F" w14:textId="77777777" w:rsidR="00E24226" w:rsidRDefault="00E24226">
            <w:pPr>
              <w:rPr>
                <w:color w:val="000000"/>
                <w:sz w:val="20"/>
                <w:szCs w:val="20"/>
              </w:rPr>
            </w:pPr>
            <w:r>
              <w:rPr>
                <w:color w:val="000000"/>
                <w:sz w:val="20"/>
                <w:szCs w:val="20"/>
              </w:rPr>
              <w:t>1.8</w:t>
            </w:r>
          </w:p>
        </w:tc>
        <w:tc>
          <w:tcPr>
            <w:tcW w:w="1240" w:type="dxa"/>
            <w:tcBorders>
              <w:top w:val="nil"/>
              <w:left w:val="nil"/>
              <w:bottom w:val="single" w:sz="4" w:space="0" w:color="000000"/>
              <w:right w:val="single" w:sz="4" w:space="0" w:color="auto"/>
            </w:tcBorders>
            <w:shd w:val="clear" w:color="auto" w:fill="auto"/>
            <w:noWrap/>
            <w:vAlign w:val="center"/>
            <w:hideMark/>
          </w:tcPr>
          <w:p w14:paraId="674A0B5B" w14:textId="77777777" w:rsidR="00E24226" w:rsidRDefault="00E24226">
            <w:pPr>
              <w:rPr>
                <w:color w:val="000000"/>
                <w:sz w:val="20"/>
                <w:szCs w:val="20"/>
              </w:rPr>
            </w:pPr>
            <w:r>
              <w:rPr>
                <w:color w:val="000000"/>
                <w:sz w:val="20"/>
                <w:szCs w:val="20"/>
              </w:rPr>
              <w:t>115.0</w:t>
            </w:r>
          </w:p>
        </w:tc>
        <w:tc>
          <w:tcPr>
            <w:tcW w:w="1620" w:type="dxa"/>
            <w:tcBorders>
              <w:top w:val="nil"/>
              <w:left w:val="nil"/>
              <w:bottom w:val="single" w:sz="4" w:space="0" w:color="000000"/>
              <w:right w:val="nil"/>
            </w:tcBorders>
            <w:shd w:val="clear" w:color="auto" w:fill="auto"/>
            <w:noWrap/>
            <w:vAlign w:val="center"/>
            <w:hideMark/>
          </w:tcPr>
          <w:p w14:paraId="1EA285CA" w14:textId="77777777" w:rsidR="00E24226" w:rsidRDefault="00E24226">
            <w:pPr>
              <w:rPr>
                <w:color w:val="000000"/>
                <w:sz w:val="20"/>
                <w:szCs w:val="20"/>
              </w:rPr>
            </w:pPr>
            <w:r>
              <w:rPr>
                <w:color w:val="000000"/>
                <w:sz w:val="20"/>
                <w:szCs w:val="20"/>
              </w:rPr>
              <w:t>24 (-3, 52)</w:t>
            </w:r>
          </w:p>
        </w:tc>
        <w:tc>
          <w:tcPr>
            <w:tcW w:w="1620" w:type="dxa"/>
            <w:tcBorders>
              <w:top w:val="nil"/>
              <w:left w:val="nil"/>
              <w:bottom w:val="single" w:sz="4" w:space="0" w:color="000000"/>
              <w:right w:val="single" w:sz="4" w:space="0" w:color="000000"/>
            </w:tcBorders>
            <w:shd w:val="clear" w:color="auto" w:fill="auto"/>
            <w:noWrap/>
            <w:vAlign w:val="center"/>
            <w:hideMark/>
          </w:tcPr>
          <w:p w14:paraId="5BF36727" w14:textId="77777777" w:rsidR="00E24226" w:rsidRDefault="00E24226">
            <w:pPr>
              <w:rPr>
                <w:color w:val="000000"/>
                <w:sz w:val="20"/>
                <w:szCs w:val="20"/>
              </w:rPr>
            </w:pPr>
            <w:r>
              <w:rPr>
                <w:color w:val="000000"/>
                <w:sz w:val="20"/>
                <w:szCs w:val="20"/>
              </w:rPr>
              <w:t>0.52 (0.29, 0.76)</w:t>
            </w:r>
          </w:p>
        </w:tc>
      </w:tr>
    </w:tbl>
    <w:p w14:paraId="59DC1A84" w14:textId="6BF210DE" w:rsidR="00E24226" w:rsidRDefault="00E24226" w:rsidP="006263F3"/>
    <w:tbl>
      <w:tblPr>
        <w:tblW w:w="13720" w:type="dxa"/>
        <w:tblLook w:val="04A0" w:firstRow="1" w:lastRow="0" w:firstColumn="1" w:lastColumn="0" w:noHBand="0" w:noVBand="1"/>
      </w:tblPr>
      <w:tblGrid>
        <w:gridCol w:w="4280"/>
        <w:gridCol w:w="1240"/>
        <w:gridCol w:w="1240"/>
        <w:gridCol w:w="1240"/>
        <w:gridCol w:w="1240"/>
        <w:gridCol w:w="1450"/>
        <w:gridCol w:w="1620"/>
        <w:gridCol w:w="1620"/>
      </w:tblGrid>
      <w:tr w:rsidR="00E24226" w14:paraId="5E054683"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6B325F8" w14:textId="000C7B48" w:rsidR="00E24226" w:rsidRDefault="00E24226">
            <w:pPr>
              <w:jc w:val="center"/>
              <w:rPr>
                <w:b/>
                <w:bCs/>
                <w:color w:val="000000"/>
                <w:sz w:val="20"/>
                <w:szCs w:val="20"/>
              </w:rPr>
            </w:pPr>
            <w:r>
              <w:rPr>
                <w:b/>
                <w:bCs/>
                <w:color w:val="000000"/>
                <w:sz w:val="20"/>
                <w:szCs w:val="20"/>
              </w:rPr>
              <w:lastRenderedPageBreak/>
              <w:t>Urban area</w:t>
            </w:r>
            <w:r w:rsidR="00D87721"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1C4A423" w14:textId="20CF0DD6" w:rsidR="00E24226" w:rsidRDefault="007D3D97">
            <w:pPr>
              <w:jc w:val="center"/>
              <w:rPr>
                <w:b/>
                <w:bCs/>
                <w:color w:val="000000"/>
                <w:sz w:val="20"/>
                <w:szCs w:val="20"/>
              </w:rPr>
            </w:pPr>
            <w:r>
              <w:rPr>
                <w:b/>
                <w:bCs/>
                <w:color w:val="000000"/>
                <w:sz w:val="20"/>
                <w:szCs w:val="20"/>
              </w:rPr>
              <w:t>Spatially allocated GHGI</w:t>
            </w:r>
            <w:r w:rsidR="00E24226">
              <w:rPr>
                <w:b/>
                <w:bCs/>
                <w:color w:val="000000"/>
                <w:sz w:val="20"/>
                <w:szCs w:val="20"/>
              </w:rPr>
              <w:t xml:space="preserve"> emissions (Gg a</w:t>
            </w:r>
            <w:r w:rsidR="00E24226" w:rsidRPr="00E24226">
              <w:rPr>
                <w:b/>
                <w:bCs/>
                <w:color w:val="000000"/>
                <w:sz w:val="20"/>
                <w:szCs w:val="20"/>
                <w:vertAlign w:val="superscript"/>
              </w:rPr>
              <w:t>-1</w:t>
            </w:r>
            <w:r w:rsidR="00E24226">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FD9B518" w14:textId="77777777" w:rsidR="00E24226" w:rsidRDefault="00E24226">
            <w:pPr>
              <w:jc w:val="center"/>
              <w:rPr>
                <w:b/>
                <w:bCs/>
                <w:color w:val="000000"/>
                <w:sz w:val="20"/>
                <w:szCs w:val="20"/>
              </w:rPr>
            </w:pPr>
            <w:r>
              <w:rPr>
                <w:b/>
                <w:bCs/>
                <w:color w:val="000000"/>
                <w:sz w:val="20"/>
                <w:szCs w:val="20"/>
              </w:rPr>
              <w:t>Posterior emissions</w:t>
            </w:r>
          </w:p>
        </w:tc>
      </w:tr>
      <w:tr w:rsidR="008E054F" w14:paraId="56E65DA6"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0B6F05E8"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D42417D" w14:textId="77777777"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31D738B2" w14:textId="77777777"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8A6C7CD"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214BD3B9" w14:textId="06CC6FB5" w:rsidR="008E054F" w:rsidRDefault="008E054F" w:rsidP="008E054F">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75062849" w14:textId="76EB1BE3"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08446EAF" w14:textId="00B2C022"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4456F449" w14:textId="572B9E9D" w:rsidR="008E054F" w:rsidRDefault="008E054F" w:rsidP="008E054F">
            <w:pPr>
              <w:jc w:val="center"/>
              <w:rPr>
                <w:b/>
                <w:bCs/>
                <w:color w:val="000000"/>
                <w:sz w:val="20"/>
                <w:szCs w:val="20"/>
              </w:rPr>
            </w:pPr>
            <w:r>
              <w:rPr>
                <w:b/>
                <w:bCs/>
                <w:color w:val="000000"/>
                <w:sz w:val="20"/>
                <w:szCs w:val="20"/>
              </w:rPr>
              <w:t>Sensitivity</w:t>
            </w:r>
            <w:r>
              <w:rPr>
                <w:color w:val="000000"/>
                <w:sz w:val="20"/>
                <w:szCs w:val="20"/>
                <w:vertAlign w:val="superscript"/>
              </w:rPr>
              <w:t>4</w:t>
            </w:r>
          </w:p>
        </w:tc>
      </w:tr>
      <w:tr w:rsidR="00E24226" w14:paraId="30A5B995"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EA38DEF" w14:textId="77777777" w:rsidR="00E24226" w:rsidRDefault="00E24226">
            <w:pPr>
              <w:rPr>
                <w:color w:val="000000"/>
                <w:sz w:val="20"/>
                <w:szCs w:val="20"/>
              </w:rPr>
            </w:pPr>
            <w:r>
              <w:rPr>
                <w:color w:val="000000"/>
                <w:sz w:val="20"/>
                <w:szCs w:val="20"/>
              </w:rPr>
              <w:t>88. Odessa, TX</w:t>
            </w:r>
          </w:p>
        </w:tc>
        <w:tc>
          <w:tcPr>
            <w:tcW w:w="1240" w:type="dxa"/>
            <w:tcBorders>
              <w:top w:val="nil"/>
              <w:left w:val="nil"/>
              <w:bottom w:val="single" w:sz="4" w:space="0" w:color="D9D9D9"/>
              <w:right w:val="nil"/>
            </w:tcBorders>
            <w:shd w:val="clear" w:color="auto" w:fill="auto"/>
            <w:noWrap/>
            <w:vAlign w:val="center"/>
            <w:hideMark/>
          </w:tcPr>
          <w:p w14:paraId="4388E17E"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753F662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C3FD08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72F680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0B72CC9" w14:textId="77777777" w:rsidR="00E24226" w:rsidRDefault="00E24226">
            <w:pPr>
              <w:rPr>
                <w:color w:val="000000"/>
                <w:sz w:val="20"/>
                <w:szCs w:val="20"/>
              </w:rPr>
            </w:pPr>
            <w:r>
              <w:rPr>
                <w:color w:val="000000"/>
                <w:sz w:val="20"/>
                <w:szCs w:val="20"/>
              </w:rPr>
              <w:t>76.8</w:t>
            </w:r>
          </w:p>
        </w:tc>
        <w:tc>
          <w:tcPr>
            <w:tcW w:w="1620" w:type="dxa"/>
            <w:tcBorders>
              <w:top w:val="nil"/>
              <w:left w:val="nil"/>
              <w:bottom w:val="single" w:sz="4" w:space="0" w:color="D9D9D9"/>
              <w:right w:val="nil"/>
            </w:tcBorders>
            <w:shd w:val="clear" w:color="auto" w:fill="auto"/>
            <w:noWrap/>
            <w:vAlign w:val="center"/>
            <w:hideMark/>
          </w:tcPr>
          <w:p w14:paraId="1E3DFD1A" w14:textId="77777777" w:rsidR="00E24226" w:rsidRDefault="00E24226">
            <w:pPr>
              <w:rPr>
                <w:color w:val="000000"/>
                <w:sz w:val="20"/>
                <w:szCs w:val="20"/>
              </w:rPr>
            </w:pPr>
            <w:r>
              <w:rPr>
                <w:color w:val="000000"/>
                <w:sz w:val="20"/>
                <w:szCs w:val="20"/>
              </w:rPr>
              <w:t>175 (139, 217)</w:t>
            </w:r>
          </w:p>
        </w:tc>
        <w:tc>
          <w:tcPr>
            <w:tcW w:w="1620" w:type="dxa"/>
            <w:tcBorders>
              <w:top w:val="nil"/>
              <w:left w:val="nil"/>
              <w:bottom w:val="single" w:sz="4" w:space="0" w:color="D9D9D9"/>
              <w:right w:val="single" w:sz="4" w:space="0" w:color="000000"/>
            </w:tcBorders>
            <w:shd w:val="clear" w:color="auto" w:fill="auto"/>
            <w:noWrap/>
            <w:vAlign w:val="center"/>
            <w:hideMark/>
          </w:tcPr>
          <w:p w14:paraId="4B239F5E" w14:textId="77777777" w:rsidR="00E24226" w:rsidRDefault="00E24226">
            <w:pPr>
              <w:rPr>
                <w:color w:val="000000"/>
                <w:sz w:val="20"/>
                <w:szCs w:val="20"/>
              </w:rPr>
            </w:pPr>
            <w:r>
              <w:rPr>
                <w:color w:val="000000"/>
                <w:sz w:val="20"/>
                <w:szCs w:val="20"/>
              </w:rPr>
              <w:t>0.46 (0.36, 0.58)</w:t>
            </w:r>
          </w:p>
        </w:tc>
      </w:tr>
      <w:tr w:rsidR="00E24226" w14:paraId="687A3C0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CD5A33" w14:textId="77777777" w:rsidR="00E24226" w:rsidRDefault="00E24226">
            <w:pPr>
              <w:rPr>
                <w:color w:val="000000"/>
                <w:sz w:val="20"/>
                <w:szCs w:val="20"/>
              </w:rPr>
            </w:pPr>
            <w:r>
              <w:rPr>
                <w:color w:val="000000"/>
                <w:sz w:val="20"/>
                <w:szCs w:val="20"/>
              </w:rPr>
              <w:t>89. Avondale-Goodyear, AZ</w:t>
            </w:r>
          </w:p>
        </w:tc>
        <w:tc>
          <w:tcPr>
            <w:tcW w:w="1240" w:type="dxa"/>
            <w:tcBorders>
              <w:top w:val="nil"/>
              <w:left w:val="nil"/>
              <w:bottom w:val="single" w:sz="4" w:space="0" w:color="D9D9D9"/>
              <w:right w:val="nil"/>
            </w:tcBorders>
            <w:shd w:val="clear" w:color="auto" w:fill="auto"/>
            <w:noWrap/>
            <w:vAlign w:val="center"/>
            <w:hideMark/>
          </w:tcPr>
          <w:p w14:paraId="410A44E6" w14:textId="77777777" w:rsidR="00E24226" w:rsidRDefault="00E24226">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201F46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00942B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5E5174FE"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7602208B" w14:textId="77777777" w:rsidR="00E24226" w:rsidRDefault="00E24226">
            <w:pPr>
              <w:rPr>
                <w:color w:val="000000"/>
                <w:sz w:val="20"/>
                <w:szCs w:val="20"/>
              </w:rPr>
            </w:pPr>
            <w:r>
              <w:rPr>
                <w:color w:val="000000"/>
                <w:sz w:val="20"/>
                <w:szCs w:val="20"/>
              </w:rPr>
              <w:t>3.2</w:t>
            </w:r>
          </w:p>
        </w:tc>
        <w:tc>
          <w:tcPr>
            <w:tcW w:w="1620" w:type="dxa"/>
            <w:tcBorders>
              <w:top w:val="nil"/>
              <w:left w:val="nil"/>
              <w:bottom w:val="single" w:sz="4" w:space="0" w:color="D9D9D9"/>
              <w:right w:val="nil"/>
            </w:tcBorders>
            <w:shd w:val="clear" w:color="auto" w:fill="auto"/>
            <w:noWrap/>
            <w:vAlign w:val="center"/>
            <w:hideMark/>
          </w:tcPr>
          <w:p w14:paraId="4AA76064" w14:textId="77777777" w:rsidR="00E24226" w:rsidRDefault="00E24226">
            <w:pPr>
              <w:rPr>
                <w:color w:val="000000"/>
                <w:sz w:val="20"/>
                <w:szCs w:val="20"/>
              </w:rPr>
            </w:pPr>
            <w:r>
              <w:rPr>
                <w:color w:val="000000"/>
                <w:sz w:val="20"/>
                <w:szCs w:val="20"/>
              </w:rPr>
              <w:t>5 (5, 6)</w:t>
            </w:r>
          </w:p>
        </w:tc>
        <w:tc>
          <w:tcPr>
            <w:tcW w:w="1620" w:type="dxa"/>
            <w:tcBorders>
              <w:top w:val="nil"/>
              <w:left w:val="nil"/>
              <w:bottom w:val="single" w:sz="4" w:space="0" w:color="D9D9D9"/>
              <w:right w:val="single" w:sz="4" w:space="0" w:color="000000"/>
            </w:tcBorders>
            <w:shd w:val="clear" w:color="auto" w:fill="auto"/>
            <w:noWrap/>
            <w:vAlign w:val="center"/>
            <w:hideMark/>
          </w:tcPr>
          <w:p w14:paraId="1229CBC0" w14:textId="77777777" w:rsidR="00E24226" w:rsidRDefault="00E24226">
            <w:pPr>
              <w:rPr>
                <w:color w:val="000000"/>
                <w:sz w:val="20"/>
                <w:szCs w:val="20"/>
              </w:rPr>
            </w:pPr>
            <w:r>
              <w:rPr>
                <w:color w:val="000000"/>
                <w:sz w:val="20"/>
                <w:szCs w:val="20"/>
              </w:rPr>
              <w:t>0.42 (0.27, 0.57)</w:t>
            </w:r>
          </w:p>
        </w:tc>
      </w:tr>
      <w:tr w:rsidR="00E24226" w14:paraId="6B42458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5E7426" w14:textId="77777777" w:rsidR="00E24226" w:rsidRDefault="00E24226">
            <w:pPr>
              <w:rPr>
                <w:color w:val="000000"/>
                <w:sz w:val="20"/>
                <w:szCs w:val="20"/>
              </w:rPr>
            </w:pPr>
            <w:r>
              <w:rPr>
                <w:color w:val="000000"/>
                <w:sz w:val="20"/>
                <w:szCs w:val="20"/>
              </w:rPr>
              <w:t>90. Midland, TX</w:t>
            </w:r>
          </w:p>
        </w:tc>
        <w:tc>
          <w:tcPr>
            <w:tcW w:w="1240" w:type="dxa"/>
            <w:tcBorders>
              <w:top w:val="nil"/>
              <w:left w:val="nil"/>
              <w:bottom w:val="single" w:sz="4" w:space="0" w:color="D9D9D9"/>
              <w:right w:val="nil"/>
            </w:tcBorders>
            <w:shd w:val="clear" w:color="auto" w:fill="auto"/>
            <w:noWrap/>
            <w:vAlign w:val="center"/>
            <w:hideMark/>
          </w:tcPr>
          <w:p w14:paraId="269A9CD7"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147F9F14"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7F0673D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597EEE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20B5EDDD" w14:textId="77777777" w:rsidR="00E24226" w:rsidRDefault="00E24226">
            <w:pPr>
              <w:rPr>
                <w:color w:val="000000"/>
                <w:sz w:val="20"/>
                <w:szCs w:val="20"/>
              </w:rPr>
            </w:pPr>
            <w:r>
              <w:rPr>
                <w:color w:val="000000"/>
                <w:sz w:val="20"/>
                <w:szCs w:val="20"/>
              </w:rPr>
              <w:t>78.3</w:t>
            </w:r>
          </w:p>
        </w:tc>
        <w:tc>
          <w:tcPr>
            <w:tcW w:w="1620" w:type="dxa"/>
            <w:tcBorders>
              <w:top w:val="nil"/>
              <w:left w:val="nil"/>
              <w:bottom w:val="single" w:sz="4" w:space="0" w:color="D9D9D9"/>
              <w:right w:val="nil"/>
            </w:tcBorders>
            <w:shd w:val="clear" w:color="auto" w:fill="auto"/>
            <w:noWrap/>
            <w:vAlign w:val="center"/>
            <w:hideMark/>
          </w:tcPr>
          <w:p w14:paraId="7E73031C" w14:textId="77777777" w:rsidR="00E24226" w:rsidRDefault="00E24226">
            <w:pPr>
              <w:rPr>
                <w:color w:val="000000"/>
                <w:sz w:val="20"/>
                <w:szCs w:val="20"/>
              </w:rPr>
            </w:pPr>
            <w:r>
              <w:rPr>
                <w:color w:val="000000"/>
                <w:sz w:val="20"/>
                <w:szCs w:val="20"/>
              </w:rPr>
              <w:t>41 (-22, 90)</w:t>
            </w:r>
          </w:p>
        </w:tc>
        <w:tc>
          <w:tcPr>
            <w:tcW w:w="1620" w:type="dxa"/>
            <w:tcBorders>
              <w:top w:val="nil"/>
              <w:left w:val="nil"/>
              <w:bottom w:val="single" w:sz="4" w:space="0" w:color="D9D9D9"/>
              <w:right w:val="single" w:sz="4" w:space="0" w:color="000000"/>
            </w:tcBorders>
            <w:shd w:val="clear" w:color="auto" w:fill="auto"/>
            <w:noWrap/>
            <w:vAlign w:val="center"/>
            <w:hideMark/>
          </w:tcPr>
          <w:p w14:paraId="1D4B427C" w14:textId="77777777" w:rsidR="00E24226" w:rsidRDefault="00E24226">
            <w:pPr>
              <w:rPr>
                <w:color w:val="000000"/>
                <w:sz w:val="20"/>
                <w:szCs w:val="20"/>
              </w:rPr>
            </w:pPr>
            <w:r>
              <w:rPr>
                <w:color w:val="000000"/>
                <w:sz w:val="20"/>
                <w:szCs w:val="20"/>
              </w:rPr>
              <w:t>0.71 (0.52, 0.86)</w:t>
            </w:r>
          </w:p>
        </w:tc>
      </w:tr>
      <w:tr w:rsidR="00E24226" w14:paraId="3C7E32C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71DB2D" w14:textId="77777777" w:rsidR="00E24226" w:rsidRDefault="00E24226">
            <w:pPr>
              <w:rPr>
                <w:color w:val="000000"/>
                <w:sz w:val="20"/>
                <w:szCs w:val="20"/>
              </w:rPr>
            </w:pPr>
            <w:r>
              <w:rPr>
                <w:color w:val="000000"/>
                <w:sz w:val="20"/>
                <w:szCs w:val="20"/>
              </w:rPr>
              <w:t>91. Las Cruces, NM</w:t>
            </w:r>
          </w:p>
        </w:tc>
        <w:tc>
          <w:tcPr>
            <w:tcW w:w="1240" w:type="dxa"/>
            <w:tcBorders>
              <w:top w:val="nil"/>
              <w:left w:val="nil"/>
              <w:bottom w:val="single" w:sz="4" w:space="0" w:color="D9D9D9"/>
              <w:right w:val="nil"/>
            </w:tcBorders>
            <w:shd w:val="clear" w:color="auto" w:fill="auto"/>
            <w:noWrap/>
            <w:vAlign w:val="center"/>
            <w:hideMark/>
          </w:tcPr>
          <w:p w14:paraId="72F241D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2D5801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39F02C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3AC77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802F007"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23BF278B" w14:textId="77777777" w:rsidR="00E24226" w:rsidRDefault="00E24226">
            <w:pPr>
              <w:rPr>
                <w:color w:val="000000"/>
                <w:sz w:val="20"/>
                <w:szCs w:val="20"/>
              </w:rPr>
            </w:pPr>
            <w:r>
              <w:rPr>
                <w:color w:val="000000"/>
                <w:sz w:val="20"/>
                <w:szCs w:val="20"/>
              </w:rPr>
              <w:t>6 (4, 8)</w:t>
            </w:r>
          </w:p>
        </w:tc>
        <w:tc>
          <w:tcPr>
            <w:tcW w:w="1620" w:type="dxa"/>
            <w:tcBorders>
              <w:top w:val="nil"/>
              <w:left w:val="nil"/>
              <w:bottom w:val="single" w:sz="4" w:space="0" w:color="D9D9D9"/>
              <w:right w:val="single" w:sz="4" w:space="0" w:color="000000"/>
            </w:tcBorders>
            <w:shd w:val="clear" w:color="auto" w:fill="auto"/>
            <w:noWrap/>
            <w:vAlign w:val="center"/>
            <w:hideMark/>
          </w:tcPr>
          <w:p w14:paraId="775CC1A8" w14:textId="77777777" w:rsidR="00E24226" w:rsidRDefault="00E24226">
            <w:pPr>
              <w:rPr>
                <w:color w:val="000000"/>
                <w:sz w:val="20"/>
                <w:szCs w:val="20"/>
              </w:rPr>
            </w:pPr>
            <w:r>
              <w:rPr>
                <w:color w:val="000000"/>
                <w:sz w:val="20"/>
                <w:szCs w:val="20"/>
              </w:rPr>
              <w:t>0.21 (0.13, 0.30)</w:t>
            </w:r>
          </w:p>
        </w:tc>
      </w:tr>
      <w:tr w:rsidR="00E24226" w14:paraId="3AF12D0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6EFA19" w14:textId="77777777" w:rsidR="00E24226" w:rsidRDefault="00E24226">
            <w:pPr>
              <w:rPr>
                <w:color w:val="000000"/>
                <w:sz w:val="20"/>
                <w:szCs w:val="20"/>
              </w:rPr>
            </w:pPr>
            <w:r>
              <w:rPr>
                <w:color w:val="000000"/>
                <w:sz w:val="20"/>
                <w:szCs w:val="20"/>
              </w:rPr>
              <w:t>92. Pueblo, CO</w:t>
            </w:r>
          </w:p>
        </w:tc>
        <w:tc>
          <w:tcPr>
            <w:tcW w:w="1240" w:type="dxa"/>
            <w:tcBorders>
              <w:top w:val="nil"/>
              <w:left w:val="nil"/>
              <w:bottom w:val="single" w:sz="4" w:space="0" w:color="D9D9D9"/>
              <w:right w:val="nil"/>
            </w:tcBorders>
            <w:shd w:val="clear" w:color="auto" w:fill="auto"/>
            <w:noWrap/>
            <w:vAlign w:val="center"/>
            <w:hideMark/>
          </w:tcPr>
          <w:p w14:paraId="4C7D69F2" w14:textId="77777777" w:rsidR="00E24226" w:rsidRDefault="00E24226">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0256531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4BE5B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5CC9F9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612B494" w14:textId="77777777" w:rsidR="00E24226" w:rsidRDefault="00E24226">
            <w:pPr>
              <w:rPr>
                <w:color w:val="000000"/>
                <w:sz w:val="20"/>
                <w:szCs w:val="20"/>
              </w:rPr>
            </w:pPr>
            <w:r>
              <w:rPr>
                <w:color w:val="000000"/>
                <w:sz w:val="20"/>
                <w:szCs w:val="20"/>
              </w:rPr>
              <w:t>1.1</w:t>
            </w:r>
          </w:p>
        </w:tc>
        <w:tc>
          <w:tcPr>
            <w:tcW w:w="1620" w:type="dxa"/>
            <w:tcBorders>
              <w:top w:val="nil"/>
              <w:left w:val="nil"/>
              <w:bottom w:val="single" w:sz="4" w:space="0" w:color="D9D9D9"/>
              <w:right w:val="nil"/>
            </w:tcBorders>
            <w:shd w:val="clear" w:color="auto" w:fill="auto"/>
            <w:noWrap/>
            <w:vAlign w:val="center"/>
            <w:hideMark/>
          </w:tcPr>
          <w:p w14:paraId="36A65401" w14:textId="77777777" w:rsidR="00E24226" w:rsidRDefault="00E24226">
            <w:pPr>
              <w:rPr>
                <w:color w:val="000000"/>
                <w:sz w:val="20"/>
                <w:szCs w:val="20"/>
              </w:rPr>
            </w:pPr>
            <w:r>
              <w:rPr>
                <w:color w:val="000000"/>
                <w:sz w:val="20"/>
                <w:szCs w:val="20"/>
              </w:rPr>
              <w:t>1 (-3, 3)</w:t>
            </w:r>
          </w:p>
        </w:tc>
        <w:tc>
          <w:tcPr>
            <w:tcW w:w="1620" w:type="dxa"/>
            <w:tcBorders>
              <w:top w:val="nil"/>
              <w:left w:val="nil"/>
              <w:bottom w:val="single" w:sz="4" w:space="0" w:color="D9D9D9"/>
              <w:right w:val="single" w:sz="4" w:space="0" w:color="000000"/>
            </w:tcBorders>
            <w:shd w:val="clear" w:color="auto" w:fill="auto"/>
            <w:noWrap/>
            <w:vAlign w:val="center"/>
            <w:hideMark/>
          </w:tcPr>
          <w:p w14:paraId="25F173B8" w14:textId="77777777" w:rsidR="00E24226" w:rsidRDefault="00E24226">
            <w:pPr>
              <w:rPr>
                <w:color w:val="000000"/>
                <w:sz w:val="20"/>
                <w:szCs w:val="20"/>
              </w:rPr>
            </w:pPr>
            <w:r>
              <w:rPr>
                <w:color w:val="000000"/>
                <w:sz w:val="20"/>
                <w:szCs w:val="20"/>
              </w:rPr>
              <w:t>0.26 (0.16, 0.39)</w:t>
            </w:r>
          </w:p>
        </w:tc>
      </w:tr>
      <w:tr w:rsidR="00E24226" w14:paraId="27F242B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158BDC1" w14:textId="77777777" w:rsidR="00E24226" w:rsidRDefault="00E24226">
            <w:pPr>
              <w:rPr>
                <w:color w:val="000000"/>
                <w:sz w:val="20"/>
                <w:szCs w:val="20"/>
              </w:rPr>
            </w:pPr>
            <w:r>
              <w:rPr>
                <w:color w:val="000000"/>
                <w:sz w:val="20"/>
                <w:szCs w:val="20"/>
              </w:rPr>
              <w:t>93. Simi Valley, CA</w:t>
            </w:r>
          </w:p>
        </w:tc>
        <w:tc>
          <w:tcPr>
            <w:tcW w:w="1240" w:type="dxa"/>
            <w:tcBorders>
              <w:top w:val="nil"/>
              <w:left w:val="nil"/>
              <w:bottom w:val="single" w:sz="4" w:space="0" w:color="D9D9D9"/>
              <w:right w:val="nil"/>
            </w:tcBorders>
            <w:shd w:val="clear" w:color="auto" w:fill="auto"/>
            <w:noWrap/>
            <w:vAlign w:val="center"/>
            <w:hideMark/>
          </w:tcPr>
          <w:p w14:paraId="54748402"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14F913FA"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28009B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5020F5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6B137696" w14:textId="77777777" w:rsidR="00E24226" w:rsidRDefault="00E24226">
            <w:pPr>
              <w:rPr>
                <w:color w:val="000000"/>
                <w:sz w:val="20"/>
                <w:szCs w:val="20"/>
              </w:rPr>
            </w:pPr>
            <w:r>
              <w:rPr>
                <w:color w:val="000000"/>
                <w:sz w:val="20"/>
                <w:szCs w:val="20"/>
              </w:rPr>
              <w:t>0.3</w:t>
            </w:r>
          </w:p>
        </w:tc>
        <w:tc>
          <w:tcPr>
            <w:tcW w:w="1620" w:type="dxa"/>
            <w:tcBorders>
              <w:top w:val="nil"/>
              <w:left w:val="nil"/>
              <w:bottom w:val="single" w:sz="4" w:space="0" w:color="D9D9D9"/>
              <w:right w:val="nil"/>
            </w:tcBorders>
            <w:shd w:val="clear" w:color="auto" w:fill="auto"/>
            <w:noWrap/>
            <w:vAlign w:val="center"/>
            <w:hideMark/>
          </w:tcPr>
          <w:p w14:paraId="64B94D9A" w14:textId="77777777" w:rsidR="00E24226" w:rsidRDefault="00E24226">
            <w:pPr>
              <w:rPr>
                <w:color w:val="000000"/>
                <w:sz w:val="20"/>
                <w:szCs w:val="20"/>
              </w:rPr>
            </w:pPr>
            <w:r>
              <w:rPr>
                <w:color w:val="000000"/>
                <w:sz w:val="20"/>
                <w:szCs w:val="20"/>
              </w:rPr>
              <w:t>-1 (-4, 0)</w:t>
            </w:r>
          </w:p>
        </w:tc>
        <w:tc>
          <w:tcPr>
            <w:tcW w:w="1620" w:type="dxa"/>
            <w:tcBorders>
              <w:top w:val="nil"/>
              <w:left w:val="nil"/>
              <w:bottom w:val="single" w:sz="4" w:space="0" w:color="D9D9D9"/>
              <w:right w:val="single" w:sz="4" w:space="0" w:color="000000"/>
            </w:tcBorders>
            <w:shd w:val="clear" w:color="auto" w:fill="auto"/>
            <w:noWrap/>
            <w:vAlign w:val="center"/>
            <w:hideMark/>
          </w:tcPr>
          <w:p w14:paraId="33E3098D" w14:textId="77777777" w:rsidR="00E24226" w:rsidRDefault="00E24226">
            <w:pPr>
              <w:rPr>
                <w:color w:val="000000"/>
                <w:sz w:val="20"/>
                <w:szCs w:val="20"/>
              </w:rPr>
            </w:pPr>
            <w:r>
              <w:rPr>
                <w:color w:val="000000"/>
                <w:sz w:val="20"/>
                <w:szCs w:val="20"/>
              </w:rPr>
              <w:t>0.27 (0.19, 0.37)</w:t>
            </w:r>
          </w:p>
        </w:tc>
      </w:tr>
      <w:tr w:rsidR="00E24226" w14:paraId="492E112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F512F6" w14:textId="77777777" w:rsidR="00E24226" w:rsidRDefault="00E24226">
            <w:pPr>
              <w:rPr>
                <w:color w:val="000000"/>
                <w:sz w:val="20"/>
                <w:szCs w:val="20"/>
              </w:rPr>
            </w:pPr>
            <w:r>
              <w:rPr>
                <w:color w:val="000000"/>
                <w:sz w:val="20"/>
                <w:szCs w:val="20"/>
              </w:rPr>
              <w:t>94. Clarksville, TN-KY</w:t>
            </w:r>
          </w:p>
        </w:tc>
        <w:tc>
          <w:tcPr>
            <w:tcW w:w="1240" w:type="dxa"/>
            <w:tcBorders>
              <w:top w:val="nil"/>
              <w:left w:val="nil"/>
              <w:bottom w:val="single" w:sz="4" w:space="0" w:color="D9D9D9"/>
              <w:right w:val="nil"/>
            </w:tcBorders>
            <w:shd w:val="clear" w:color="auto" w:fill="auto"/>
            <w:noWrap/>
            <w:vAlign w:val="center"/>
            <w:hideMark/>
          </w:tcPr>
          <w:p w14:paraId="3BE5239C"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6093F3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6DE7DA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088298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2AE8F37" w14:textId="77777777" w:rsidR="00E24226" w:rsidRDefault="00E24226">
            <w:pPr>
              <w:rPr>
                <w:color w:val="000000"/>
                <w:sz w:val="20"/>
                <w:szCs w:val="20"/>
              </w:rPr>
            </w:pPr>
            <w:r>
              <w:rPr>
                <w:color w:val="000000"/>
                <w:sz w:val="20"/>
                <w:szCs w:val="20"/>
              </w:rPr>
              <w:t>3.7</w:t>
            </w:r>
          </w:p>
        </w:tc>
        <w:tc>
          <w:tcPr>
            <w:tcW w:w="1620" w:type="dxa"/>
            <w:tcBorders>
              <w:top w:val="nil"/>
              <w:left w:val="nil"/>
              <w:bottom w:val="single" w:sz="4" w:space="0" w:color="D9D9D9"/>
              <w:right w:val="nil"/>
            </w:tcBorders>
            <w:shd w:val="clear" w:color="auto" w:fill="auto"/>
            <w:noWrap/>
            <w:vAlign w:val="center"/>
            <w:hideMark/>
          </w:tcPr>
          <w:p w14:paraId="3DB90307" w14:textId="77777777" w:rsidR="00E24226" w:rsidRDefault="00E24226">
            <w:pPr>
              <w:rPr>
                <w:color w:val="000000"/>
                <w:sz w:val="20"/>
                <w:szCs w:val="20"/>
              </w:rPr>
            </w:pPr>
            <w:r>
              <w:rPr>
                <w:color w:val="000000"/>
                <w:sz w:val="20"/>
                <w:szCs w:val="20"/>
              </w:rPr>
              <w:t>0 (-5, 5)</w:t>
            </w:r>
          </w:p>
        </w:tc>
        <w:tc>
          <w:tcPr>
            <w:tcW w:w="1620" w:type="dxa"/>
            <w:tcBorders>
              <w:top w:val="nil"/>
              <w:left w:val="nil"/>
              <w:bottom w:val="single" w:sz="4" w:space="0" w:color="D9D9D9"/>
              <w:right w:val="single" w:sz="4" w:space="0" w:color="000000"/>
            </w:tcBorders>
            <w:shd w:val="clear" w:color="auto" w:fill="auto"/>
            <w:noWrap/>
            <w:vAlign w:val="center"/>
            <w:hideMark/>
          </w:tcPr>
          <w:p w14:paraId="7DB5F968" w14:textId="77777777" w:rsidR="00E24226" w:rsidRDefault="00E24226">
            <w:pPr>
              <w:rPr>
                <w:color w:val="000000"/>
                <w:sz w:val="20"/>
                <w:szCs w:val="20"/>
              </w:rPr>
            </w:pPr>
            <w:r>
              <w:rPr>
                <w:color w:val="000000"/>
                <w:sz w:val="20"/>
                <w:szCs w:val="20"/>
              </w:rPr>
              <w:t>0.28 (0.16, 0.43)</w:t>
            </w:r>
          </w:p>
        </w:tc>
      </w:tr>
      <w:tr w:rsidR="00E24226" w14:paraId="26BA9674" w14:textId="77777777" w:rsidTr="00E24226">
        <w:trPr>
          <w:trHeight w:val="320"/>
        </w:trPr>
        <w:tc>
          <w:tcPr>
            <w:tcW w:w="4280" w:type="dxa"/>
            <w:tcBorders>
              <w:top w:val="nil"/>
              <w:left w:val="single" w:sz="4" w:space="0" w:color="000000"/>
              <w:bottom w:val="single" w:sz="4" w:space="0" w:color="auto"/>
              <w:right w:val="single" w:sz="4" w:space="0" w:color="000000"/>
            </w:tcBorders>
            <w:shd w:val="clear" w:color="auto" w:fill="auto"/>
            <w:noWrap/>
            <w:vAlign w:val="center"/>
            <w:hideMark/>
          </w:tcPr>
          <w:p w14:paraId="0753ECB1" w14:textId="77777777" w:rsidR="00E24226" w:rsidRDefault="00E24226">
            <w:pPr>
              <w:rPr>
                <w:color w:val="000000"/>
                <w:sz w:val="20"/>
                <w:szCs w:val="20"/>
              </w:rPr>
            </w:pPr>
            <w:r>
              <w:rPr>
                <w:color w:val="000000"/>
                <w:sz w:val="20"/>
                <w:szCs w:val="20"/>
              </w:rPr>
              <w:t>95. Kansas City, MO-KS</w:t>
            </w:r>
          </w:p>
        </w:tc>
        <w:tc>
          <w:tcPr>
            <w:tcW w:w="1240" w:type="dxa"/>
            <w:tcBorders>
              <w:top w:val="nil"/>
              <w:left w:val="nil"/>
              <w:bottom w:val="single" w:sz="4" w:space="0" w:color="auto"/>
              <w:right w:val="nil"/>
            </w:tcBorders>
            <w:shd w:val="clear" w:color="auto" w:fill="auto"/>
            <w:noWrap/>
            <w:vAlign w:val="center"/>
            <w:hideMark/>
          </w:tcPr>
          <w:p w14:paraId="39AC03A4" w14:textId="77777777" w:rsidR="00E24226" w:rsidRDefault="00E24226">
            <w:pPr>
              <w:rPr>
                <w:color w:val="000000"/>
                <w:sz w:val="20"/>
                <w:szCs w:val="20"/>
              </w:rPr>
            </w:pPr>
            <w:r>
              <w:rPr>
                <w:color w:val="000000"/>
                <w:sz w:val="20"/>
                <w:szCs w:val="20"/>
              </w:rPr>
              <w:t>34.2</w:t>
            </w:r>
          </w:p>
        </w:tc>
        <w:tc>
          <w:tcPr>
            <w:tcW w:w="1240" w:type="dxa"/>
            <w:tcBorders>
              <w:top w:val="nil"/>
              <w:left w:val="nil"/>
              <w:bottom w:val="single" w:sz="4" w:space="0" w:color="auto"/>
              <w:right w:val="nil"/>
            </w:tcBorders>
            <w:shd w:val="clear" w:color="auto" w:fill="auto"/>
            <w:noWrap/>
            <w:vAlign w:val="center"/>
            <w:hideMark/>
          </w:tcPr>
          <w:p w14:paraId="17146D0B"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auto"/>
              <w:right w:val="nil"/>
            </w:tcBorders>
            <w:shd w:val="clear" w:color="auto" w:fill="auto"/>
            <w:noWrap/>
            <w:vAlign w:val="center"/>
            <w:hideMark/>
          </w:tcPr>
          <w:p w14:paraId="05A7F6E6"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auto"/>
              <w:right w:val="nil"/>
            </w:tcBorders>
            <w:shd w:val="clear" w:color="auto" w:fill="auto"/>
            <w:noWrap/>
            <w:vAlign w:val="center"/>
            <w:hideMark/>
          </w:tcPr>
          <w:p w14:paraId="17B77600"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auto"/>
              <w:right w:val="single" w:sz="4" w:space="0" w:color="auto"/>
            </w:tcBorders>
            <w:shd w:val="clear" w:color="auto" w:fill="auto"/>
            <w:noWrap/>
            <w:vAlign w:val="center"/>
            <w:hideMark/>
          </w:tcPr>
          <w:p w14:paraId="7436AA6D" w14:textId="77777777" w:rsidR="00E24226" w:rsidRDefault="00E24226">
            <w:pPr>
              <w:rPr>
                <w:color w:val="000000"/>
                <w:sz w:val="20"/>
                <w:szCs w:val="20"/>
              </w:rPr>
            </w:pPr>
            <w:r>
              <w:rPr>
                <w:color w:val="000000"/>
                <w:sz w:val="20"/>
                <w:szCs w:val="20"/>
              </w:rPr>
              <w:t>17.0</w:t>
            </w:r>
          </w:p>
        </w:tc>
        <w:tc>
          <w:tcPr>
            <w:tcW w:w="1620" w:type="dxa"/>
            <w:tcBorders>
              <w:top w:val="nil"/>
              <w:left w:val="nil"/>
              <w:bottom w:val="single" w:sz="4" w:space="0" w:color="auto"/>
              <w:right w:val="nil"/>
            </w:tcBorders>
            <w:shd w:val="clear" w:color="auto" w:fill="auto"/>
            <w:noWrap/>
            <w:vAlign w:val="center"/>
            <w:hideMark/>
          </w:tcPr>
          <w:p w14:paraId="7034FBED" w14:textId="77777777" w:rsidR="00E24226" w:rsidRDefault="00E24226">
            <w:pPr>
              <w:rPr>
                <w:color w:val="000000"/>
                <w:sz w:val="20"/>
                <w:szCs w:val="20"/>
              </w:rPr>
            </w:pPr>
            <w:r>
              <w:rPr>
                <w:color w:val="000000"/>
                <w:sz w:val="20"/>
                <w:szCs w:val="20"/>
              </w:rPr>
              <w:t>3 (-19, 21)</w:t>
            </w:r>
          </w:p>
        </w:tc>
        <w:tc>
          <w:tcPr>
            <w:tcW w:w="1620" w:type="dxa"/>
            <w:tcBorders>
              <w:top w:val="nil"/>
              <w:left w:val="nil"/>
              <w:bottom w:val="single" w:sz="4" w:space="0" w:color="auto"/>
              <w:right w:val="single" w:sz="4" w:space="0" w:color="000000"/>
            </w:tcBorders>
            <w:shd w:val="clear" w:color="auto" w:fill="auto"/>
            <w:noWrap/>
            <w:vAlign w:val="center"/>
            <w:hideMark/>
          </w:tcPr>
          <w:p w14:paraId="3BB19554" w14:textId="77777777" w:rsidR="00E24226" w:rsidRDefault="00E24226">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6E7B970F" w:rsidR="006263F3" w:rsidRPr="00940FA4" w:rsidRDefault="007D3D97"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urban source sectors </w:t>
      </w:r>
      <w:r w:rsidRPr="00940FA4">
        <w:rPr>
          <w:rFonts w:ascii="Times New Roman" w:hAnsi="Times New Roman" w:cs="Times New Roman"/>
          <w:sz w:val="24"/>
          <w:szCs w:val="24"/>
        </w:rPr>
        <w:t xml:space="preserve">for each </w:t>
      </w:r>
      <w:r>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Pr>
          <w:rFonts w:ascii="Times New Roman" w:hAnsi="Times New Roman" w:cs="Times New Roman"/>
          <w:sz w:val="24"/>
          <w:szCs w:val="24"/>
        </w:rPr>
        <w:t xml:space="preserve"> 2022 EPA GHGI</w:t>
      </w:r>
      <w:r w:rsidRPr="00940FA4">
        <w:rPr>
          <w:rFonts w:ascii="Times New Roman" w:hAnsi="Times New Roman" w:cs="Times New Roman"/>
          <w:sz w:val="24"/>
          <w:szCs w:val="24"/>
        </w:rPr>
        <w:t xml:space="preserve"> </w:t>
      </w:r>
      <w:r>
        <w:rPr>
          <w:rFonts w:ascii="Times New Roman" w:hAnsi="Times New Roman" w:cs="Times New Roman"/>
          <w:sz w:val="24"/>
          <w:szCs w:val="24"/>
        </w:rPr>
        <w:t>for 2019 allocated using the Gridded EPA inventory (</w:t>
      </w:r>
      <w:proofErr w:type="spellStart"/>
      <w:r>
        <w:rPr>
          <w:rFonts w:ascii="Times New Roman" w:hAnsi="Times New Roman" w:cs="Times New Roman"/>
          <w:sz w:val="24"/>
          <w:szCs w:val="24"/>
        </w:rPr>
        <w:t>Maasakkers</w:t>
      </w:r>
      <w:proofErr w:type="spellEnd"/>
      <w:r>
        <w:rPr>
          <w:rFonts w:ascii="Times New Roman" w:hAnsi="Times New Roman" w:cs="Times New Roman"/>
          <w:sz w:val="24"/>
          <w:szCs w:val="24"/>
        </w:rPr>
        <w:t xml:space="preserve"> et al., 2016) with </w:t>
      </w:r>
      <w:r w:rsidR="00BF0304">
        <w:rPr>
          <w:rFonts w:ascii="Times New Roman" w:hAnsi="Times New Roman" w:cs="Times New Roman"/>
          <w:sz w:val="24"/>
          <w:szCs w:val="24"/>
        </w:rPr>
        <w:t>post-meter emissions distributed by population</w:t>
      </w:r>
      <w:r w:rsidR="006263F3"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702C1CB3" w14:textId="311680EA" w:rsidR="006263F3" w:rsidRPr="00DA0AF2" w:rsidRDefault="00BF0304" w:rsidP="006263F3">
      <w:pPr>
        <w:rPr>
          <w:color w:val="000000" w:themeColor="text1"/>
        </w:rPr>
      </w:pPr>
      <w:r>
        <w:rPr>
          <w:rStyle w:val="FootnoteReference"/>
        </w:rPr>
        <w:t>4</w:t>
      </w:r>
      <w:r w:rsidR="006263F3"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eitz, Melissa" w:date="2023-04-05T16:14:00Z" w:initials="WM">
    <w:p w14:paraId="756BFD4E" w14:textId="77777777" w:rsidR="00CA63A2" w:rsidRDefault="00CA63A2" w:rsidP="00CA63A2">
      <w:pPr>
        <w:pStyle w:val="CommentText"/>
      </w:pPr>
      <w:r>
        <w:rPr>
          <w:rStyle w:val="CommentReference"/>
        </w:rPr>
        <w:annotationRef/>
      </w:r>
      <w:r>
        <w:t>What does this mean for florida,for example, where emissions look really high but observation density is really low?</w:t>
      </w:r>
    </w:p>
  </w:comment>
  <w:comment w:id="1" w:author="Hannah Nesser" w:date="2023-04-12T10:05:00Z" w:initials="HN">
    <w:p w14:paraId="7EBD1902" w14:textId="77777777" w:rsidR="00CA63A2" w:rsidRDefault="00CA63A2" w:rsidP="00697843">
      <w:r>
        <w:rPr>
          <w:rStyle w:val="CommentReference"/>
        </w:rPr>
        <w:annotationRef/>
      </w:r>
      <w:r>
        <w:rPr>
          <w:rFonts w:asciiTheme="minorHAnsi" w:eastAsiaTheme="minorHAnsi" w:hAnsiTheme="minorHAnsi" w:cstheme="minorBidi"/>
          <w:color w:val="000000"/>
          <w:sz w:val="20"/>
          <w:szCs w:val="20"/>
        </w:rPr>
        <w:t>Probably that we will ultimately have a allow constraint, as shown in the next figure! We care about where there is observational density/quality more than what the observations say.</w:t>
      </w:r>
    </w:p>
  </w:comment>
  <w:comment w:id="2" w:author="Weitz, Melissa" w:date="2023-03-30T13:48:00Z" w:initials="WM">
    <w:p w14:paraId="038755FE" w14:textId="77777777" w:rsidR="00CA63A2" w:rsidRDefault="00CA63A2" w:rsidP="00CA63A2">
      <w:pPr>
        <w:pStyle w:val="CommentText"/>
      </w:pPr>
      <w:r>
        <w:rPr>
          <w:rStyle w:val="CommentReference"/>
        </w:rPr>
        <w:annotationRef/>
      </w:r>
      <w:r>
        <w:t>Why are the best (if I understand this correctly) TROPOMI estimates in the Permian?</w:t>
      </w:r>
    </w:p>
  </w:comment>
  <w:comment w:id="3" w:author="Hannah Nesser" w:date="2023-04-12T10:05:00Z" w:initials="HN">
    <w:p w14:paraId="695BAB6B" w14:textId="77777777" w:rsidR="00CA63A2" w:rsidRDefault="00CA63A2" w:rsidP="00245B6F">
      <w:r>
        <w:rPr>
          <w:rStyle w:val="CommentReference"/>
        </w:rPr>
        <w:annotationRef/>
      </w:r>
      <w:r>
        <w:rPr>
          <w:rFonts w:asciiTheme="minorHAnsi" w:eastAsiaTheme="minorHAnsi" w:hAnsiTheme="minorHAnsi" w:cstheme="minorBidi"/>
          <w:color w:val="000000"/>
          <w:sz w:val="20"/>
          <w:szCs w:val="20"/>
        </w:rPr>
        <w:t>Probably because this is where we have the best prior! We used the EDF over the Permian.</w:t>
      </w:r>
    </w:p>
  </w:comment>
  <w:comment w:id="10" w:author="Weitz, Melissa" w:date="2023-03-30T13:59:00Z" w:initials="WM">
    <w:p w14:paraId="3569F731" w14:textId="77777777" w:rsidR="00CA63A2" w:rsidRDefault="00CA63A2" w:rsidP="00CA63A2">
      <w:pPr>
        <w:pStyle w:val="CommentText"/>
      </w:pPr>
      <w:r>
        <w:rPr>
          <w:rStyle w:val="CommentReference"/>
        </w:rPr>
        <w:annotationRef/>
      </w:r>
      <w:r>
        <w:t>It looks the two states that I know of that include top down adjustments (CO and NY) are overestimating CH4 by a lot?</w:t>
      </w:r>
    </w:p>
    <w:p w14:paraId="3D3CD4F7" w14:textId="77777777" w:rsidR="00CA63A2" w:rsidRDefault="00CA63A2" w:rsidP="00CA63A2">
      <w:pPr>
        <w:pStyle w:val="CommentText"/>
      </w:pPr>
    </w:p>
    <w:p w14:paraId="61C2CA1D" w14:textId="77777777" w:rsidR="00CA63A2" w:rsidRDefault="00CA63A2" w:rsidP="00CA63A2">
      <w:pPr>
        <w:pStyle w:val="CommentText"/>
      </w:pPr>
      <w:r>
        <w:t xml:space="preserve">For O&amp;G: we’re underestimating in TX, OK, NM, LA, but overestimating in CA, PA, WV, NY. And okayish for others. </w:t>
      </w:r>
    </w:p>
    <w:p w14:paraId="08D0B832" w14:textId="77777777" w:rsidR="00CA63A2" w:rsidRDefault="00CA63A2" w:rsidP="00CA63A2">
      <w:pPr>
        <w:pStyle w:val="CommentText"/>
      </w:pPr>
    </w:p>
    <w:p w14:paraId="4A36FABB" w14:textId="77777777" w:rsidR="00CA63A2" w:rsidRDefault="00CA63A2" w:rsidP="00CA63A2">
      <w:pPr>
        <w:pStyle w:val="CommentText"/>
      </w:pPr>
      <w:r>
        <w:t>big difference for landfills in FL, MI, IN, IL, GA</w:t>
      </w:r>
    </w:p>
  </w:comment>
  <w:comment w:id="11" w:author="Hannah Nesser" w:date="2023-04-12T10:06:00Z" w:initials="HN">
    <w:p w14:paraId="5B4DE008" w14:textId="77777777" w:rsidR="00CA63A2" w:rsidRDefault="00CA63A2" w:rsidP="00DD206A">
      <w:r>
        <w:rPr>
          <w:rStyle w:val="CommentReference"/>
        </w:rPr>
        <w:annotationRef/>
      </w:r>
      <w:r>
        <w:rPr>
          <w:rFonts w:asciiTheme="minorHAnsi" w:eastAsiaTheme="minorHAnsi" w:hAnsiTheme="minorHAnsi" w:cstheme="minorBidi"/>
          <w:color w:val="000000"/>
          <w:sz w:val="20"/>
          <w:szCs w:val="20"/>
        </w:rPr>
        <w:t>We don’t get much of a constraint in NY, but I’m not sure what’s going on in CO.</w:t>
      </w:r>
    </w:p>
    <w:p w14:paraId="55987549" w14:textId="77777777" w:rsidR="00CA63A2" w:rsidRDefault="00CA63A2" w:rsidP="00DD206A"/>
    <w:p w14:paraId="37BAC704" w14:textId="77777777" w:rsidR="00CA63A2" w:rsidRDefault="00CA63A2" w:rsidP="00DD206A">
      <w:r>
        <w:rPr>
          <w:rFonts w:asciiTheme="minorHAnsi" w:eastAsiaTheme="minorHAnsi" w:hAnsiTheme="minorHAnsi" w:cstheme="minorBidi"/>
          <w:color w:val="000000"/>
          <w:sz w:val="20"/>
          <w:szCs w:val="20"/>
        </w:rPr>
        <w:t>Yeah, the O&amp;G result is one of the main things we report, and the landfill comment is the second.</w:t>
      </w:r>
    </w:p>
  </w:comment>
  <w:comment w:id="12" w:author="Weitz, Melissa" w:date="2023-03-30T14:03:00Z" w:initials="WM">
    <w:p w14:paraId="093CB022" w14:textId="77777777" w:rsidR="00CA63A2" w:rsidRDefault="00CA63A2" w:rsidP="00CA63A2">
      <w:pPr>
        <w:pStyle w:val="CommentText"/>
      </w:pPr>
      <w:r>
        <w:rPr>
          <w:rStyle w:val="CommentReference"/>
        </w:rPr>
        <w:annotationRef/>
      </w:r>
      <w:r>
        <w:t>Why are EPA=based urban scale so far off if states look okay?</w:t>
      </w:r>
    </w:p>
  </w:comment>
  <w:comment w:id="13" w:author="Hannah Nesser" w:date="2023-04-12T10:07:00Z" w:initials="HN">
    <w:p w14:paraId="497F3B75" w14:textId="77777777" w:rsidR="00CA63A2" w:rsidRDefault="00CA63A2" w:rsidP="00BF2B80">
      <w:r>
        <w:rPr>
          <w:rStyle w:val="CommentReference"/>
        </w:rPr>
        <w:annotationRef/>
      </w:r>
      <w:r>
        <w:rPr>
          <w:rFonts w:asciiTheme="minorHAnsi" w:eastAsiaTheme="minorHAnsi" w:hAnsiTheme="minorHAnsi" w:cstheme="minorBidi"/>
          <w:color w:val="000000"/>
          <w:sz w:val="20"/>
          <w:szCs w:val="20"/>
        </w:rPr>
        <w:t>Probably the concentration of landfills and also distributional errors.</w:t>
      </w:r>
    </w:p>
  </w:comment>
  <w:comment w:id="14" w:author="Weitz, Melissa" w:date="2023-03-30T14:12:00Z" w:initials="WM">
    <w:p w14:paraId="722A1AB2" w14:textId="77777777" w:rsidR="003F59CE" w:rsidRDefault="003F59CE" w:rsidP="003F59CE">
      <w:pPr>
        <w:pStyle w:val="CommentText"/>
      </w:pPr>
      <w:r>
        <w:rPr>
          <w:rStyle w:val="CommentReference"/>
        </w:rPr>
        <w:annotationRef/>
      </w:r>
      <w:r>
        <w:t>Could consider also noting the 2023 ghgi values</w:t>
      </w:r>
    </w:p>
  </w:comment>
  <w:comment w:id="15" w:author="Hannah Nesser" w:date="2023-04-12T11:06:00Z" w:initials="HN">
    <w:p w14:paraId="3BCE8034" w14:textId="77777777" w:rsidR="003F59CE" w:rsidRDefault="003F59CE" w:rsidP="0091391F">
      <w:r>
        <w:rPr>
          <w:rStyle w:val="CommentReference"/>
        </w:rPr>
        <w:annotationRef/>
      </w:r>
      <w:r>
        <w:rPr>
          <w:rFonts w:asciiTheme="minorHAnsi" w:eastAsiaTheme="minorHAnsi" w:hAnsiTheme="minorHAnsi" w:cstheme="minorBidi"/>
          <w:color w:val="000000"/>
          <w:sz w:val="20"/>
          <w:szCs w:val="20"/>
        </w:rPr>
        <w:t>Done!</w:t>
      </w:r>
    </w:p>
  </w:comment>
  <w:comment w:id="16" w:author="Weitz, Melissa" w:date="2023-03-30T14:22:00Z" w:initials="WM">
    <w:p w14:paraId="1F22D929" w14:textId="77777777" w:rsidR="003F59CE" w:rsidRDefault="003F59CE" w:rsidP="003F59CE">
      <w:pPr>
        <w:pStyle w:val="CommentText"/>
      </w:pPr>
      <w:r>
        <w:rPr>
          <w:rStyle w:val="CommentReference"/>
        </w:rPr>
        <w:annotationRef/>
      </w:r>
      <w:r>
        <w:t>Biggest gaps are in Haynesville and Permian?we’re within (sort of?) Permian error bars of Shen et al?</w:t>
      </w:r>
    </w:p>
  </w:comment>
  <w:comment w:id="17" w:author="Hannah Nesser" w:date="2023-04-12T11:08:00Z" w:initials="HN">
    <w:p w14:paraId="7EB1FDEB" w14:textId="77777777" w:rsidR="003F59CE" w:rsidRDefault="003F59CE" w:rsidP="00817CAD">
      <w:r>
        <w:rPr>
          <w:rStyle w:val="CommentReference"/>
        </w:rPr>
        <w:annotationRef/>
      </w:r>
      <w:r>
        <w:rPr>
          <w:rFonts w:asciiTheme="minorHAnsi" w:eastAsiaTheme="minorHAnsi" w:hAnsiTheme="minorHAnsi" w:cstheme="minorBidi"/>
          <w:color w:val="000000"/>
          <w:sz w:val="20"/>
          <w:szCs w:val="20"/>
        </w:rPr>
        <w:t>There’s considerably more discussion of this plot in the text now!</w:t>
      </w:r>
    </w:p>
  </w:comment>
  <w:comment w:id="18" w:author="Weitz, Melissa" w:date="2023-03-30T14:21:00Z" w:initials="WM">
    <w:p w14:paraId="7E7B7207" w14:textId="146EB756" w:rsidR="003F59CE" w:rsidRDefault="003F59CE" w:rsidP="003F59CE">
      <w:pPr>
        <w:pStyle w:val="CommentText"/>
      </w:pPr>
      <w:r>
        <w:rPr>
          <w:rStyle w:val="CommentReference"/>
        </w:rPr>
        <w:annotationRef/>
      </w:r>
      <w:r>
        <w:t>Why not scale up for  2019 instead of 2018?</w:t>
      </w:r>
    </w:p>
  </w:comment>
  <w:comment w:id="19" w:author="Hannah Nesser" w:date="2023-04-12T11:07:00Z" w:initials="HN">
    <w:p w14:paraId="260A4F05" w14:textId="77777777" w:rsidR="003F59CE" w:rsidRDefault="003F59CE" w:rsidP="006C3BF0">
      <w:r>
        <w:rPr>
          <w:rStyle w:val="CommentReference"/>
        </w:rPr>
        <w:annotationRef/>
      </w:r>
      <w:r>
        <w:rPr>
          <w:rFonts w:asciiTheme="minorHAnsi" w:eastAsiaTheme="minorHAnsi" w:hAnsiTheme="minorHAnsi" w:cstheme="minorBidi"/>
          <w:color w:val="000000"/>
          <w:sz w:val="20"/>
          <w:szCs w:val="20"/>
        </w:rPr>
        <w:t xml:space="preserve">We know longer show the prior errors, but the answer is functionally that getting the updated production/processing/transmission fields is some work, so we used the output from Shen et al. , which should be good enough for our purposes—and much better than the 2012 distribution included in GEPA. </w:t>
      </w:r>
    </w:p>
  </w:comment>
  <w:comment w:id="20" w:author="Weitz, Melissa" w:date="2023-03-30T14:25:00Z" w:initials="WM">
    <w:p w14:paraId="4161DB3F" w14:textId="77777777" w:rsidR="003F59CE" w:rsidRDefault="003F59CE" w:rsidP="003F59CE">
      <w:pPr>
        <w:pStyle w:val="CommentText"/>
      </w:pPr>
      <w:r>
        <w:rPr>
          <w:rStyle w:val="CommentReference"/>
        </w:rPr>
        <w:annotationRef/>
      </w:r>
      <w:r>
        <w:t>Include totals here also for comparison with posterior?</w:t>
      </w:r>
    </w:p>
  </w:comment>
  <w:comment w:id="21" w:author="Hannah Nesser" w:date="2023-04-12T11:10:00Z" w:initials="HN">
    <w:p w14:paraId="696084C1" w14:textId="77777777" w:rsidR="003F59CE" w:rsidRDefault="003F59CE" w:rsidP="008A698F">
      <w:r>
        <w:rPr>
          <w:rStyle w:val="CommentReference"/>
        </w:rPr>
        <w:annotationRef/>
      </w:r>
      <w:r>
        <w:rPr>
          <w:rFonts w:asciiTheme="minorHAnsi" w:eastAsiaTheme="minorHAnsi" w:hAnsiTheme="minorHAnsi" w:cstheme="minorBidi"/>
          <w:color w:val="000000"/>
          <w:sz w:val="20"/>
          <w:szCs w:val="20"/>
        </w:rPr>
        <w:t>Totals can now be calculated by summing up al the categories. This is a tricky table to fit on a page, so we don’t have room for an additional column (unfortunately)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BFD4E" w15:done="0"/>
  <w15:commentEx w15:paraId="7EBD1902" w15:paraIdParent="756BFD4E" w15:done="0"/>
  <w15:commentEx w15:paraId="038755FE" w15:done="0"/>
  <w15:commentEx w15:paraId="695BAB6B" w15:paraIdParent="038755FE" w15:done="0"/>
  <w15:commentEx w15:paraId="4A36FABB" w15:done="0"/>
  <w15:commentEx w15:paraId="37BAC704" w15:paraIdParent="4A36FABB" w15:done="0"/>
  <w15:commentEx w15:paraId="093CB022" w15:done="0"/>
  <w15:commentEx w15:paraId="497F3B75" w15:paraIdParent="093CB022" w15:done="0"/>
  <w15:commentEx w15:paraId="722A1AB2" w15:done="0"/>
  <w15:commentEx w15:paraId="3BCE8034" w15:paraIdParent="722A1AB2" w15:done="0"/>
  <w15:commentEx w15:paraId="1F22D929" w15:done="0"/>
  <w15:commentEx w15:paraId="7EB1FDEB" w15:paraIdParent="1F22D929" w15:done="0"/>
  <w15:commentEx w15:paraId="7E7B7207" w15:done="0"/>
  <w15:commentEx w15:paraId="260A4F05" w15:paraIdParent="7E7B7207" w15:done="0"/>
  <w15:commentEx w15:paraId="4161DB3F" w15:done="0"/>
  <w15:commentEx w15:paraId="696084C1" w15:paraIdParent="4161DB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81CF5" w16cex:dateUtc="2023-04-05T20:14:00Z"/>
  <w16cex:commentExtensible w16cex:durableId="27E100CC" w16cex:dateUtc="2023-04-12T14:05:00Z"/>
  <w16cex:commentExtensible w16cex:durableId="27D011BF" w16cex:dateUtc="2023-03-30T17:48:00Z"/>
  <w16cex:commentExtensible w16cex:durableId="27E100F1" w16cex:dateUtc="2023-04-12T14:05:00Z"/>
  <w16cex:commentExtensible w16cex:durableId="27D01436" w16cex:dateUtc="2023-03-30T17:59:00Z"/>
  <w16cex:commentExtensible w16cex:durableId="27E10132" w16cex:dateUtc="2023-04-12T14:06:00Z"/>
  <w16cex:commentExtensible w16cex:durableId="27D01520" w16cex:dateUtc="2023-03-30T18:03:00Z"/>
  <w16cex:commentExtensible w16cex:durableId="27E1014C" w16cex:dateUtc="2023-04-12T14:07:00Z"/>
  <w16cex:commentExtensible w16cex:durableId="27D01767" w16cex:dateUtc="2023-03-30T18:12:00Z"/>
  <w16cex:commentExtensible w16cex:durableId="27E10F2B" w16cex:dateUtc="2023-04-12T15:06:00Z"/>
  <w16cex:commentExtensible w16cex:durableId="27D019A3" w16cex:dateUtc="2023-03-30T18:22:00Z"/>
  <w16cex:commentExtensible w16cex:durableId="27E10FB2" w16cex:dateUtc="2023-04-12T15:08:00Z"/>
  <w16cex:commentExtensible w16cex:durableId="27D01956" w16cex:dateUtc="2023-03-30T18:21:00Z"/>
  <w16cex:commentExtensible w16cex:durableId="27E10F83" w16cex:dateUtc="2023-04-12T15:07:00Z"/>
  <w16cex:commentExtensible w16cex:durableId="27D01A3C" w16cex:dateUtc="2023-03-30T18:25:00Z"/>
  <w16cex:commentExtensible w16cex:durableId="27E1100F" w16cex:dateUtc="2023-04-12T15: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BFD4E" w16cid:durableId="27D81CF5"/>
  <w16cid:commentId w16cid:paraId="7EBD1902" w16cid:durableId="27E100CC"/>
  <w16cid:commentId w16cid:paraId="038755FE" w16cid:durableId="27D011BF"/>
  <w16cid:commentId w16cid:paraId="695BAB6B" w16cid:durableId="27E100F1"/>
  <w16cid:commentId w16cid:paraId="4A36FABB" w16cid:durableId="27D01436"/>
  <w16cid:commentId w16cid:paraId="37BAC704" w16cid:durableId="27E10132"/>
  <w16cid:commentId w16cid:paraId="093CB022" w16cid:durableId="27D01520"/>
  <w16cid:commentId w16cid:paraId="497F3B75" w16cid:durableId="27E1014C"/>
  <w16cid:commentId w16cid:paraId="722A1AB2" w16cid:durableId="27D01767"/>
  <w16cid:commentId w16cid:paraId="3BCE8034" w16cid:durableId="27E10F2B"/>
  <w16cid:commentId w16cid:paraId="1F22D929" w16cid:durableId="27D019A3"/>
  <w16cid:commentId w16cid:paraId="7EB1FDEB" w16cid:durableId="27E10FB2"/>
  <w16cid:commentId w16cid:paraId="7E7B7207" w16cid:durableId="27D01956"/>
  <w16cid:commentId w16cid:paraId="260A4F05" w16cid:durableId="27E10F83"/>
  <w16cid:commentId w16cid:paraId="4161DB3F" w16cid:durableId="27D01A3C"/>
  <w16cid:commentId w16cid:paraId="696084C1" w16cid:durableId="27E110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AB3AF" w14:textId="77777777" w:rsidR="00D063D6" w:rsidRDefault="00D063D6" w:rsidP="00931139">
      <w:r>
        <w:separator/>
      </w:r>
    </w:p>
  </w:endnote>
  <w:endnote w:type="continuationSeparator" w:id="0">
    <w:p w14:paraId="76E29624" w14:textId="77777777" w:rsidR="00D063D6" w:rsidRDefault="00D063D6"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D90BB" w14:textId="77777777" w:rsidR="00D063D6" w:rsidRDefault="00D063D6" w:rsidP="00931139">
      <w:r>
        <w:separator/>
      </w:r>
    </w:p>
  </w:footnote>
  <w:footnote w:type="continuationSeparator" w:id="0">
    <w:p w14:paraId="39B457B3" w14:textId="77777777" w:rsidR="00D063D6" w:rsidRDefault="00D063D6"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itz, Melissa">
    <w15:presenceInfo w15:providerId="AD" w15:userId="S::Weitz.Melissa@epa.gov::a2143655-f457-4ff9-a229-135fbbc26fb5"/>
  </w15:person>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66B6E"/>
    <w:rsid w:val="00071611"/>
    <w:rsid w:val="00085E5D"/>
    <w:rsid w:val="000901C4"/>
    <w:rsid w:val="00093BC4"/>
    <w:rsid w:val="000A3887"/>
    <w:rsid w:val="000A4376"/>
    <w:rsid w:val="000A58B1"/>
    <w:rsid w:val="000B0931"/>
    <w:rsid w:val="000C0168"/>
    <w:rsid w:val="000D647D"/>
    <w:rsid w:val="000D74B6"/>
    <w:rsid w:val="000F6AD7"/>
    <w:rsid w:val="00103846"/>
    <w:rsid w:val="00123A9C"/>
    <w:rsid w:val="0012692A"/>
    <w:rsid w:val="00127CD7"/>
    <w:rsid w:val="001330F0"/>
    <w:rsid w:val="001417C8"/>
    <w:rsid w:val="00146476"/>
    <w:rsid w:val="00165BD4"/>
    <w:rsid w:val="00167861"/>
    <w:rsid w:val="001936FD"/>
    <w:rsid w:val="001A0A28"/>
    <w:rsid w:val="001A2E7A"/>
    <w:rsid w:val="001A4B31"/>
    <w:rsid w:val="001A6452"/>
    <w:rsid w:val="001B31DD"/>
    <w:rsid w:val="001B417F"/>
    <w:rsid w:val="001B4DD1"/>
    <w:rsid w:val="001B6EBD"/>
    <w:rsid w:val="001C08D0"/>
    <w:rsid w:val="001C7476"/>
    <w:rsid w:val="001D0125"/>
    <w:rsid w:val="001E1859"/>
    <w:rsid w:val="001E5607"/>
    <w:rsid w:val="001E7CD1"/>
    <w:rsid w:val="001F6C7C"/>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5D81"/>
    <w:rsid w:val="002D43C1"/>
    <w:rsid w:val="002D7108"/>
    <w:rsid w:val="002E0D6C"/>
    <w:rsid w:val="002F361D"/>
    <w:rsid w:val="00305161"/>
    <w:rsid w:val="003168A8"/>
    <w:rsid w:val="00327208"/>
    <w:rsid w:val="0032751F"/>
    <w:rsid w:val="00327FD9"/>
    <w:rsid w:val="00337DD3"/>
    <w:rsid w:val="00342441"/>
    <w:rsid w:val="003448E8"/>
    <w:rsid w:val="003453FF"/>
    <w:rsid w:val="00350B90"/>
    <w:rsid w:val="0035161A"/>
    <w:rsid w:val="0036236D"/>
    <w:rsid w:val="00363113"/>
    <w:rsid w:val="003A17E4"/>
    <w:rsid w:val="003A3356"/>
    <w:rsid w:val="003A4553"/>
    <w:rsid w:val="003C4A64"/>
    <w:rsid w:val="003D0961"/>
    <w:rsid w:val="003E06D7"/>
    <w:rsid w:val="003F23A6"/>
    <w:rsid w:val="003F59CE"/>
    <w:rsid w:val="00401E61"/>
    <w:rsid w:val="0040727F"/>
    <w:rsid w:val="004115EA"/>
    <w:rsid w:val="004143B4"/>
    <w:rsid w:val="00422958"/>
    <w:rsid w:val="00423173"/>
    <w:rsid w:val="0043404A"/>
    <w:rsid w:val="00437944"/>
    <w:rsid w:val="00442FC9"/>
    <w:rsid w:val="00444FCC"/>
    <w:rsid w:val="00450933"/>
    <w:rsid w:val="00461EBC"/>
    <w:rsid w:val="004644BE"/>
    <w:rsid w:val="0048282E"/>
    <w:rsid w:val="00492C9D"/>
    <w:rsid w:val="004A40FD"/>
    <w:rsid w:val="004A43D4"/>
    <w:rsid w:val="004A576D"/>
    <w:rsid w:val="004B2B9E"/>
    <w:rsid w:val="004B2C78"/>
    <w:rsid w:val="004D00FC"/>
    <w:rsid w:val="004D4E8E"/>
    <w:rsid w:val="004D511B"/>
    <w:rsid w:val="004E520D"/>
    <w:rsid w:val="004F172F"/>
    <w:rsid w:val="004F6D9D"/>
    <w:rsid w:val="0050368C"/>
    <w:rsid w:val="00505CE2"/>
    <w:rsid w:val="00512C88"/>
    <w:rsid w:val="00512D9B"/>
    <w:rsid w:val="0051431F"/>
    <w:rsid w:val="005208A2"/>
    <w:rsid w:val="00521F3B"/>
    <w:rsid w:val="00522565"/>
    <w:rsid w:val="005254B1"/>
    <w:rsid w:val="00533821"/>
    <w:rsid w:val="00534F03"/>
    <w:rsid w:val="00543CBB"/>
    <w:rsid w:val="00560D0D"/>
    <w:rsid w:val="005700BA"/>
    <w:rsid w:val="00570FB1"/>
    <w:rsid w:val="00574213"/>
    <w:rsid w:val="0058090D"/>
    <w:rsid w:val="00583B7B"/>
    <w:rsid w:val="005846B2"/>
    <w:rsid w:val="00584913"/>
    <w:rsid w:val="00587F1F"/>
    <w:rsid w:val="00592F1E"/>
    <w:rsid w:val="0059410A"/>
    <w:rsid w:val="005948C2"/>
    <w:rsid w:val="0059493D"/>
    <w:rsid w:val="005B02DD"/>
    <w:rsid w:val="005B3A05"/>
    <w:rsid w:val="005E1DAB"/>
    <w:rsid w:val="005F7CF8"/>
    <w:rsid w:val="006000BB"/>
    <w:rsid w:val="00601395"/>
    <w:rsid w:val="00605160"/>
    <w:rsid w:val="006104E5"/>
    <w:rsid w:val="0061222C"/>
    <w:rsid w:val="00620BB4"/>
    <w:rsid w:val="00625DDB"/>
    <w:rsid w:val="006263F3"/>
    <w:rsid w:val="00634261"/>
    <w:rsid w:val="00653932"/>
    <w:rsid w:val="006638F3"/>
    <w:rsid w:val="00676CF9"/>
    <w:rsid w:val="006837C6"/>
    <w:rsid w:val="00684F14"/>
    <w:rsid w:val="00692E4E"/>
    <w:rsid w:val="006A1C5F"/>
    <w:rsid w:val="006B023A"/>
    <w:rsid w:val="006C3543"/>
    <w:rsid w:val="006D20AC"/>
    <w:rsid w:val="006D5517"/>
    <w:rsid w:val="006D772E"/>
    <w:rsid w:val="006F6626"/>
    <w:rsid w:val="00706960"/>
    <w:rsid w:val="00707859"/>
    <w:rsid w:val="007079BC"/>
    <w:rsid w:val="00713382"/>
    <w:rsid w:val="007160B4"/>
    <w:rsid w:val="00717E70"/>
    <w:rsid w:val="00720621"/>
    <w:rsid w:val="00724B19"/>
    <w:rsid w:val="007261E5"/>
    <w:rsid w:val="00727F91"/>
    <w:rsid w:val="0073498E"/>
    <w:rsid w:val="0074099A"/>
    <w:rsid w:val="0075114B"/>
    <w:rsid w:val="00751D84"/>
    <w:rsid w:val="00756B5C"/>
    <w:rsid w:val="007665D8"/>
    <w:rsid w:val="007668C3"/>
    <w:rsid w:val="00770B75"/>
    <w:rsid w:val="00772B92"/>
    <w:rsid w:val="007736D4"/>
    <w:rsid w:val="00773D72"/>
    <w:rsid w:val="00781E5A"/>
    <w:rsid w:val="00786D54"/>
    <w:rsid w:val="007924E3"/>
    <w:rsid w:val="00794601"/>
    <w:rsid w:val="007C5068"/>
    <w:rsid w:val="007D0FB8"/>
    <w:rsid w:val="007D3C45"/>
    <w:rsid w:val="007D3D97"/>
    <w:rsid w:val="007E08B0"/>
    <w:rsid w:val="0080487F"/>
    <w:rsid w:val="008071E5"/>
    <w:rsid w:val="008103E7"/>
    <w:rsid w:val="00816242"/>
    <w:rsid w:val="00831DC4"/>
    <w:rsid w:val="008362DC"/>
    <w:rsid w:val="00844AB2"/>
    <w:rsid w:val="0085372F"/>
    <w:rsid w:val="00854302"/>
    <w:rsid w:val="0085696D"/>
    <w:rsid w:val="00860A9A"/>
    <w:rsid w:val="0086175C"/>
    <w:rsid w:val="00863047"/>
    <w:rsid w:val="00871566"/>
    <w:rsid w:val="00873646"/>
    <w:rsid w:val="00873D7B"/>
    <w:rsid w:val="00875673"/>
    <w:rsid w:val="0087677C"/>
    <w:rsid w:val="00884068"/>
    <w:rsid w:val="00887D78"/>
    <w:rsid w:val="00895180"/>
    <w:rsid w:val="008A19EC"/>
    <w:rsid w:val="008B5A3C"/>
    <w:rsid w:val="008C121F"/>
    <w:rsid w:val="008C1224"/>
    <w:rsid w:val="008C22D6"/>
    <w:rsid w:val="008C77D8"/>
    <w:rsid w:val="008E054F"/>
    <w:rsid w:val="008E2E0C"/>
    <w:rsid w:val="008E42BA"/>
    <w:rsid w:val="008F4158"/>
    <w:rsid w:val="00903848"/>
    <w:rsid w:val="00903E18"/>
    <w:rsid w:val="00906FCB"/>
    <w:rsid w:val="00914258"/>
    <w:rsid w:val="00914FCF"/>
    <w:rsid w:val="00914FD3"/>
    <w:rsid w:val="00931139"/>
    <w:rsid w:val="00940FA4"/>
    <w:rsid w:val="0094124A"/>
    <w:rsid w:val="00957673"/>
    <w:rsid w:val="00967EA0"/>
    <w:rsid w:val="0097276C"/>
    <w:rsid w:val="00973FEF"/>
    <w:rsid w:val="0097547F"/>
    <w:rsid w:val="00980296"/>
    <w:rsid w:val="00985CB2"/>
    <w:rsid w:val="00996F20"/>
    <w:rsid w:val="009A6DFD"/>
    <w:rsid w:val="009B60E7"/>
    <w:rsid w:val="009C23A5"/>
    <w:rsid w:val="009C79B0"/>
    <w:rsid w:val="009D1A9D"/>
    <w:rsid w:val="009D1E91"/>
    <w:rsid w:val="009D4F25"/>
    <w:rsid w:val="009D665C"/>
    <w:rsid w:val="009E3560"/>
    <w:rsid w:val="009F7E95"/>
    <w:rsid w:val="00A1068F"/>
    <w:rsid w:val="00A25201"/>
    <w:rsid w:val="00A253AC"/>
    <w:rsid w:val="00A27241"/>
    <w:rsid w:val="00A27802"/>
    <w:rsid w:val="00A37691"/>
    <w:rsid w:val="00A44015"/>
    <w:rsid w:val="00A47D95"/>
    <w:rsid w:val="00A75774"/>
    <w:rsid w:val="00A8241C"/>
    <w:rsid w:val="00A84C3C"/>
    <w:rsid w:val="00A86921"/>
    <w:rsid w:val="00A95FA6"/>
    <w:rsid w:val="00A96AAC"/>
    <w:rsid w:val="00AA22BF"/>
    <w:rsid w:val="00AB04E5"/>
    <w:rsid w:val="00AB4573"/>
    <w:rsid w:val="00AC1C0A"/>
    <w:rsid w:val="00AD6AFF"/>
    <w:rsid w:val="00AE3D28"/>
    <w:rsid w:val="00AF2A99"/>
    <w:rsid w:val="00AF7236"/>
    <w:rsid w:val="00B07411"/>
    <w:rsid w:val="00B1051E"/>
    <w:rsid w:val="00B1291B"/>
    <w:rsid w:val="00B1584E"/>
    <w:rsid w:val="00B202C8"/>
    <w:rsid w:val="00B227DB"/>
    <w:rsid w:val="00B327E0"/>
    <w:rsid w:val="00B42026"/>
    <w:rsid w:val="00B54A96"/>
    <w:rsid w:val="00B551D7"/>
    <w:rsid w:val="00B5675D"/>
    <w:rsid w:val="00B879B6"/>
    <w:rsid w:val="00B947F7"/>
    <w:rsid w:val="00B94846"/>
    <w:rsid w:val="00BA2515"/>
    <w:rsid w:val="00BA7EB0"/>
    <w:rsid w:val="00BB121F"/>
    <w:rsid w:val="00BC2C84"/>
    <w:rsid w:val="00BC2E65"/>
    <w:rsid w:val="00BC2E94"/>
    <w:rsid w:val="00BC61F7"/>
    <w:rsid w:val="00BD247F"/>
    <w:rsid w:val="00BE5AFE"/>
    <w:rsid w:val="00BF0304"/>
    <w:rsid w:val="00C10B0D"/>
    <w:rsid w:val="00C157E9"/>
    <w:rsid w:val="00C246CF"/>
    <w:rsid w:val="00C275C6"/>
    <w:rsid w:val="00C40E2D"/>
    <w:rsid w:val="00C55747"/>
    <w:rsid w:val="00C55994"/>
    <w:rsid w:val="00C6215C"/>
    <w:rsid w:val="00C649CC"/>
    <w:rsid w:val="00C65771"/>
    <w:rsid w:val="00C65C74"/>
    <w:rsid w:val="00C65CC3"/>
    <w:rsid w:val="00C84965"/>
    <w:rsid w:val="00C86166"/>
    <w:rsid w:val="00C929EC"/>
    <w:rsid w:val="00C94B1C"/>
    <w:rsid w:val="00C9769E"/>
    <w:rsid w:val="00CA36CE"/>
    <w:rsid w:val="00CA63A2"/>
    <w:rsid w:val="00CB1DCF"/>
    <w:rsid w:val="00CB24B2"/>
    <w:rsid w:val="00CB3E14"/>
    <w:rsid w:val="00CB55ED"/>
    <w:rsid w:val="00CB64A7"/>
    <w:rsid w:val="00CC2A84"/>
    <w:rsid w:val="00CC332A"/>
    <w:rsid w:val="00CD3663"/>
    <w:rsid w:val="00D01170"/>
    <w:rsid w:val="00D040F9"/>
    <w:rsid w:val="00D063D6"/>
    <w:rsid w:val="00D1427F"/>
    <w:rsid w:val="00D23A42"/>
    <w:rsid w:val="00D5301F"/>
    <w:rsid w:val="00D56A3E"/>
    <w:rsid w:val="00D56B14"/>
    <w:rsid w:val="00D61E2C"/>
    <w:rsid w:val="00D71163"/>
    <w:rsid w:val="00D85B35"/>
    <w:rsid w:val="00D87721"/>
    <w:rsid w:val="00D90751"/>
    <w:rsid w:val="00DA0AF2"/>
    <w:rsid w:val="00DA5F5A"/>
    <w:rsid w:val="00DB2193"/>
    <w:rsid w:val="00DD2701"/>
    <w:rsid w:val="00DD3C63"/>
    <w:rsid w:val="00DE5D5B"/>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90A4E"/>
    <w:rsid w:val="00EB6866"/>
    <w:rsid w:val="00EC190C"/>
    <w:rsid w:val="00EC3FE8"/>
    <w:rsid w:val="00EC46B6"/>
    <w:rsid w:val="00ED6A0B"/>
    <w:rsid w:val="00EE2468"/>
    <w:rsid w:val="00EF2568"/>
    <w:rsid w:val="00F044A0"/>
    <w:rsid w:val="00F13220"/>
    <w:rsid w:val="00F2335D"/>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4522"/>
    <w:rsid w:val="00FD7B47"/>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DE5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49115772">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05831747">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6267553">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985865233">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4094</Words>
  <Characters>23337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cp:revision>
  <dcterms:created xsi:type="dcterms:W3CDTF">2023-04-12T15:11:00Z</dcterms:created>
  <dcterms:modified xsi:type="dcterms:W3CDTF">2023-04-12T15:11:00Z</dcterms:modified>
</cp:coreProperties>
</file>