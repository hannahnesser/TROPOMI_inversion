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6B0ADA" w14:textId="3ADF812B" w:rsidR="00706960" w:rsidRPr="00CB3E14" w:rsidRDefault="0043404A">
      <w:pPr>
        <w:rPr>
          <w:b/>
          <w:bCs/>
        </w:rPr>
      </w:pPr>
      <w:r>
        <w:rPr>
          <w:b/>
          <w:bCs/>
          <w:noProof/>
        </w:rPr>
        <w:drawing>
          <wp:inline distT="0" distB="0" distL="0" distR="0" wp14:anchorId="2B6B1B6D" wp14:editId="0A44B2A1">
            <wp:extent cx="6858000" cy="2341245"/>
            <wp:effectExtent l="0" t="0" r="0" b="0"/>
            <wp:docPr id="25" name="Picture 25" descr="A picture containing window,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window, building&#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6858000" cy="2341245"/>
                    </a:xfrm>
                    <a:prstGeom prst="rect">
                      <a:avLst/>
                    </a:prstGeom>
                  </pic:spPr>
                </pic:pic>
              </a:graphicData>
            </a:graphic>
          </wp:inline>
        </w:drawing>
      </w:r>
    </w:p>
    <w:p w14:paraId="1E4B99FE" w14:textId="5158DC09" w:rsidR="0040727F" w:rsidRPr="00CB3E14" w:rsidRDefault="0043404A" w:rsidP="0040727F">
      <w:r w:rsidRPr="00CB3E14">
        <w:rPr>
          <w:b/>
          <w:bCs/>
        </w:rPr>
        <w:t>Figure 1:</w:t>
      </w:r>
      <w:r w:rsidRPr="00CB3E14">
        <w:t xml:space="preserve"> </w:t>
      </w:r>
      <w:r w:rsidR="0040727F" w:rsidRPr="00CB3E14">
        <w:t xml:space="preserve"> </w:t>
      </w:r>
      <w:r>
        <w:t>Bottom-up methane</w:t>
      </w:r>
      <w:r w:rsidR="002765A2">
        <w:t xml:space="preserve"> emission </w:t>
      </w:r>
      <w:r>
        <w:t>inventories used as prior estimates</w:t>
      </w:r>
      <w:r w:rsidR="002765A2">
        <w:t xml:space="preserve"> for the inversion. </w:t>
      </w:r>
      <w:r w:rsidR="00C9769E">
        <w:t>Panels show</w:t>
      </w:r>
      <w:r w:rsidR="0040727F" w:rsidRPr="00CB3E14">
        <w:t xml:space="preserve"> </w:t>
      </w:r>
      <w:r>
        <w:t xml:space="preserve">annual </w:t>
      </w:r>
      <w:r w:rsidR="0040727F" w:rsidRPr="00CB3E14">
        <w:t xml:space="preserve">mean methane emissions </w:t>
      </w:r>
      <w:r>
        <w:t xml:space="preserve">for different anthropogenic sectors </w:t>
      </w:r>
      <w:r w:rsidR="002765A2">
        <w:t>from the gridded</w:t>
      </w:r>
      <w:r w:rsidR="00C9769E">
        <w:t xml:space="preserve"> versions of the inventories</w:t>
      </w:r>
      <w:r w:rsidR="002765A2">
        <w:t xml:space="preserve"> </w:t>
      </w:r>
      <w:r>
        <w:t>of</w:t>
      </w:r>
      <w:r w:rsidR="00C9769E">
        <w:t xml:space="preserve"> Canada (ECCC), the U.S. (EPA GHGI), and Mexico (INECC)</w:t>
      </w:r>
      <w:r w:rsidR="002765A2">
        <w:t xml:space="preserve">. </w:t>
      </w:r>
      <w:r>
        <w:t xml:space="preserve">Wetland emissions are given by </w:t>
      </w:r>
      <w:del w:id="0" w:author="Daniel Jacob" w:date="2023-02-27T22:32:00Z">
        <w:r w:rsidDel="007B0A90">
          <w:delText xml:space="preserve">the </w:delText>
        </w:r>
      </w:del>
      <w:ins w:id="1" w:author="Daniel Jacob" w:date="2023-02-27T22:32:00Z">
        <w:r w:rsidR="007B0A90">
          <w:t xml:space="preserve">a </w:t>
        </w:r>
      </w:ins>
      <w:r>
        <w:t xml:space="preserve">high-performance subset of the </w:t>
      </w:r>
      <w:proofErr w:type="spellStart"/>
      <w:r>
        <w:t>WetCHARTs</w:t>
      </w:r>
      <w:proofErr w:type="spellEnd"/>
      <w:r>
        <w:t xml:space="preserve"> version 1.3.1 wetlands inventory ensemble. </w:t>
      </w:r>
      <w:r w:rsidR="002765A2">
        <w:t xml:space="preserve">Emissions are shown on </w:t>
      </w:r>
      <w:r w:rsidR="0040727F" w:rsidRPr="00CB3E14">
        <w:t xml:space="preserve">the 0.25° </w:t>
      </w:r>
      <w:r w:rsidR="0040727F" w:rsidRPr="00CB3E14">
        <w:rPr>
          <w:rFonts w:ascii="Cambria Math" w:hAnsi="Cambria Math" w:cs="Cambria Math"/>
        </w:rPr>
        <w:t>⨉</w:t>
      </w:r>
      <w:r w:rsidR="0040727F" w:rsidRPr="00CB3E14">
        <w:t xml:space="preserve"> 0.3125° </w:t>
      </w:r>
      <w:r w:rsidR="00CB3E14">
        <w:t xml:space="preserve">GEOS-Chem </w:t>
      </w:r>
      <w:r w:rsidR="0040727F" w:rsidRPr="00CB3E14">
        <w:t>grid used for the inversion.</w:t>
      </w:r>
    </w:p>
    <w:p w14:paraId="1F63BBD3" w14:textId="7240A3B8" w:rsidR="00756B5C" w:rsidRPr="00CB3E14" w:rsidRDefault="00756B5C">
      <w:pPr>
        <w:rPr>
          <w:b/>
          <w:bCs/>
        </w:rPr>
      </w:pPr>
      <w:r w:rsidRPr="00CB3E14">
        <w:rPr>
          <w:b/>
          <w:bCs/>
        </w:rPr>
        <w:br w:type="page"/>
      </w:r>
    </w:p>
    <w:p w14:paraId="0E59AB46" w14:textId="6597C31D" w:rsidR="0012692A" w:rsidRPr="00CB3E14" w:rsidRDefault="00E56DE0">
      <w:pPr>
        <w:rPr>
          <w:b/>
          <w:bCs/>
        </w:rPr>
      </w:pPr>
      <w:r>
        <w:rPr>
          <w:b/>
          <w:bCs/>
          <w:noProof/>
        </w:rPr>
        <w:lastRenderedPageBreak/>
        <w:drawing>
          <wp:inline distT="0" distB="0" distL="0" distR="0" wp14:anchorId="0A25203B" wp14:editId="6558F1E6">
            <wp:extent cx="6794500" cy="3225800"/>
            <wp:effectExtent l="0" t="0" r="0" b="0"/>
            <wp:docPr id="45" name="Picture 4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picture containing text&#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6794500" cy="3225800"/>
                    </a:xfrm>
                    <a:prstGeom prst="rect">
                      <a:avLst/>
                    </a:prstGeom>
                  </pic:spPr>
                </pic:pic>
              </a:graphicData>
            </a:graphic>
          </wp:inline>
        </w:drawing>
      </w:r>
    </w:p>
    <w:p w14:paraId="15437582" w14:textId="51FDEF00" w:rsidR="00AF2A99" w:rsidRPr="00CB3E14" w:rsidRDefault="00967EA0">
      <w:r w:rsidRPr="00CB3E14">
        <w:rPr>
          <w:b/>
          <w:bCs/>
        </w:rPr>
        <w:t>Figure 2:</w:t>
      </w:r>
      <w:r w:rsidR="0040727F" w:rsidRPr="00CB3E14">
        <w:t xml:space="preserve"> </w:t>
      </w:r>
      <w:r w:rsidR="00C9769E">
        <w:t xml:space="preserve">TROPOMI methane observations in 2019. The </w:t>
      </w:r>
      <w:r w:rsidR="00E56DE0">
        <w:t>left panel</w:t>
      </w:r>
      <w:r w:rsidR="00C9769E">
        <w:t xml:space="preserve"> shows the </w:t>
      </w:r>
      <w:r w:rsidR="0040727F" w:rsidRPr="00CB3E14">
        <w:t>average column</w:t>
      </w:r>
      <w:r w:rsidR="00C9769E">
        <w:t xml:space="preserve"> dry</w:t>
      </w:r>
      <w:r w:rsidR="0040727F" w:rsidRPr="00CB3E14">
        <w:t xml:space="preserve"> methane </w:t>
      </w:r>
      <w:r w:rsidR="00C9769E">
        <w:t>mixing ratios (X</w:t>
      </w:r>
      <w:r w:rsidR="00C9769E">
        <w:rPr>
          <w:vertAlign w:val="subscript"/>
        </w:rPr>
        <w:t>CH4</w:t>
      </w:r>
      <w:r w:rsidR="00C9769E">
        <w:t xml:space="preserve">) </w:t>
      </w:r>
      <w:r w:rsidR="00E56DE0">
        <w:t xml:space="preserve">for 2019 </w:t>
      </w:r>
      <w:r w:rsidR="00CB3E14">
        <w:t xml:space="preserve">averaged </w:t>
      </w:r>
      <w:r w:rsidR="00CB3E14" w:rsidRPr="00CB3E14">
        <w:t xml:space="preserve">on the 0.25° </w:t>
      </w:r>
      <w:r w:rsidR="00CB3E14" w:rsidRPr="00CB3E14">
        <w:rPr>
          <w:rFonts w:ascii="Cambria Math" w:hAnsi="Cambria Math" w:cs="Cambria Math"/>
        </w:rPr>
        <w:t>⨉</w:t>
      </w:r>
      <w:r w:rsidR="00CB3E14" w:rsidRPr="00CB3E14">
        <w:t xml:space="preserve"> 0.3125° </w:t>
      </w:r>
      <w:r w:rsidR="00CB3E14">
        <w:t>GEOS-Chem</w:t>
      </w:r>
      <w:ins w:id="2" w:author="Daniel Jacob" w:date="2023-02-27T22:41:00Z">
        <w:r w:rsidR="00B563E2">
          <w:t xml:space="preserve"> grid</w:t>
        </w:r>
      </w:ins>
      <w:r w:rsidR="00C9769E">
        <w:t xml:space="preserve">. The </w:t>
      </w:r>
      <w:r w:rsidR="00E56DE0">
        <w:t>right panel</w:t>
      </w:r>
      <w:r w:rsidR="00C9769E">
        <w:t xml:space="preserve"> </w:t>
      </w:r>
      <w:r w:rsidR="00E56DE0">
        <w:t>s</w:t>
      </w:r>
      <w:r w:rsidR="00C9769E">
        <w:t>hows the observational density on the same grid</w:t>
      </w:r>
      <w:r w:rsidR="00CB3E14" w:rsidRPr="00CB3E14">
        <w:t xml:space="preserve">. The observations </w:t>
      </w:r>
      <w:r w:rsidR="00C9769E">
        <w:t>have been filtered as described in section 2.4.</w:t>
      </w:r>
    </w:p>
    <w:p w14:paraId="2DB5C6E6" w14:textId="77777777" w:rsidR="00AF2A99" w:rsidRPr="00CB3E14" w:rsidRDefault="00AF2A99">
      <w:pPr>
        <w:rPr>
          <w:b/>
          <w:bCs/>
        </w:rPr>
      </w:pPr>
      <w:r w:rsidRPr="00CB3E14">
        <w:rPr>
          <w:b/>
          <w:bCs/>
        </w:rPr>
        <w:br w:type="page"/>
      </w:r>
    </w:p>
    <w:p w14:paraId="72F26840" w14:textId="6C23547E" w:rsidR="00724B19" w:rsidRDefault="00F95689">
      <w:pPr>
        <w:rPr>
          <w:b/>
          <w:bCs/>
        </w:rPr>
      </w:pPr>
      <w:r>
        <w:rPr>
          <w:b/>
          <w:bCs/>
          <w:noProof/>
        </w:rPr>
        <w:lastRenderedPageBreak/>
        <w:drawing>
          <wp:inline distT="0" distB="0" distL="0" distR="0" wp14:anchorId="226D57BE" wp14:editId="414978CF">
            <wp:extent cx="6629400" cy="32258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9">
                      <a:extLst>
                        <a:ext uri="{28A0092B-C50C-407E-A947-70E740481C1C}">
                          <a14:useLocalDpi xmlns:a14="http://schemas.microsoft.com/office/drawing/2010/main" val="0"/>
                        </a:ext>
                      </a:extLst>
                    </a:blip>
                    <a:stretch>
                      <a:fillRect/>
                    </a:stretch>
                  </pic:blipFill>
                  <pic:spPr>
                    <a:xfrm>
                      <a:off x="0" y="0"/>
                      <a:ext cx="6629400" cy="3225800"/>
                    </a:xfrm>
                    <a:prstGeom prst="rect">
                      <a:avLst/>
                    </a:prstGeom>
                  </pic:spPr>
                </pic:pic>
              </a:graphicData>
            </a:graphic>
          </wp:inline>
        </w:drawing>
      </w:r>
    </w:p>
    <w:p w14:paraId="11657C97" w14:textId="24803E96" w:rsidR="0058090D" w:rsidRPr="00CB3E14" w:rsidRDefault="00F83CB8">
      <w:commentRangeStart w:id="3"/>
      <w:r w:rsidRPr="00CB3E14">
        <w:rPr>
          <w:b/>
          <w:bCs/>
        </w:rPr>
        <w:t>Figure 3:</w:t>
      </w:r>
      <w:r w:rsidR="00CB3E14">
        <w:t xml:space="preserve"> </w:t>
      </w:r>
      <w:commentRangeEnd w:id="3"/>
      <w:r w:rsidR="00570703">
        <w:rPr>
          <w:rStyle w:val="CommentReference"/>
          <w:rFonts w:asciiTheme="minorHAnsi" w:eastAsiaTheme="minorHAnsi" w:hAnsiTheme="minorHAnsi" w:cstheme="minorBidi"/>
        </w:rPr>
        <w:commentReference w:id="3"/>
      </w:r>
      <w:r w:rsidR="00C9769E">
        <w:t xml:space="preserve">Optimization of 2019 methane emissions by inversion of TROPOMI observations. The left panel shows the </w:t>
      </w:r>
      <w:del w:id="4" w:author="Hannah Nesser" w:date="2023-03-18T17:31:00Z">
        <w:r w:rsidR="00C9769E" w:rsidDel="00B05277">
          <w:delText xml:space="preserve">correction </w:delText>
        </w:r>
      </w:del>
      <w:ins w:id="5" w:author="Hannah Nesser" w:date="2023-03-18T17:31:00Z">
        <w:r w:rsidR="00B05277">
          <w:t>scale</w:t>
        </w:r>
        <w:r w:rsidR="00B05277">
          <w:t xml:space="preserve"> </w:t>
        </w:r>
      </w:ins>
      <w:r w:rsidR="00C9769E">
        <w:t xml:space="preserve">factors relative to the gridded versions of the national </w:t>
      </w:r>
      <w:ins w:id="6" w:author="Daniel Jacob" w:date="2023-02-28T09:34:00Z">
        <w:r w:rsidR="00A77A43">
          <w:t xml:space="preserve">anthropogenic </w:t>
        </w:r>
      </w:ins>
      <w:r w:rsidR="00C9769E">
        <w:t>emission</w:t>
      </w:r>
      <w:del w:id="7" w:author="Daniel Jacob" w:date="2023-02-28T09:34:00Z">
        <w:r w:rsidR="00C9769E" w:rsidDel="00A77A43">
          <w:delText>s</w:delText>
        </w:r>
      </w:del>
      <w:r w:rsidR="00C9769E">
        <w:t xml:space="preserve"> inventories for </w:t>
      </w:r>
      <w:del w:id="8" w:author="Daniel Jacob" w:date="2023-02-28T09:34:00Z">
        <w:r w:rsidR="00C9769E" w:rsidDel="00A77A43">
          <w:delText xml:space="preserve">Canada (ECCC), </w:delText>
        </w:r>
      </w:del>
      <w:r w:rsidR="00C9769E">
        <w:t xml:space="preserve">the U.S. (EPA GHGI), </w:t>
      </w:r>
      <w:ins w:id="9" w:author="Daniel Jacob" w:date="2023-02-28T09:34:00Z">
        <w:r w:rsidR="00A77A43" w:rsidRPr="00A77A43">
          <w:t xml:space="preserve">Canada (ECCC), </w:t>
        </w:r>
      </w:ins>
      <w:r w:rsidR="00C9769E">
        <w:t>and Mexico (INECC)</w:t>
      </w:r>
      <w:ins w:id="10" w:author="Daniel Jacob" w:date="2023-02-28T09:35:00Z">
        <w:r w:rsidR="00A77A43">
          <w:t xml:space="preserve">, </w:t>
        </w:r>
        <w:commentRangeStart w:id="11"/>
        <w:r w:rsidR="00A77A43">
          <w:t xml:space="preserve">and the </w:t>
        </w:r>
        <w:proofErr w:type="spellStart"/>
        <w:r w:rsidR="00A77A43">
          <w:t>WetCHARTs</w:t>
        </w:r>
        <w:proofErr w:type="spellEnd"/>
        <w:r w:rsidR="00A77A43">
          <w:t xml:space="preserve"> wetland emissions,</w:t>
        </w:r>
        <w:commentRangeEnd w:id="11"/>
        <w:r w:rsidR="00A77A43">
          <w:rPr>
            <w:rStyle w:val="CommentReference"/>
            <w:rFonts w:asciiTheme="minorHAnsi" w:eastAsiaTheme="minorHAnsi" w:hAnsiTheme="minorHAnsi" w:cstheme="minorBidi"/>
          </w:rPr>
          <w:commentReference w:id="11"/>
        </w:r>
      </w:ins>
      <w:r w:rsidR="00C9769E">
        <w:t xml:space="preserve"> used as </w:t>
      </w:r>
      <w:del w:id="12" w:author="Daniel Jacob" w:date="2023-02-28T09:35:00Z">
        <w:r w:rsidR="00C9769E" w:rsidDel="00A77A43">
          <w:delText>the</w:delText>
        </w:r>
      </w:del>
      <w:r w:rsidR="00C9769E">
        <w:t xml:space="preserve"> prior estimate</w:t>
      </w:r>
      <w:r w:rsidR="0043404A">
        <w:t>s</w:t>
      </w:r>
      <w:r w:rsidR="00C9769E">
        <w:t xml:space="preserve"> for the inversion</w:t>
      </w:r>
      <w:r w:rsidR="0043404A">
        <w:t xml:space="preserve"> (top left panel of Figure 1)</w:t>
      </w:r>
      <w:r w:rsidR="00C9769E">
        <w:t xml:space="preserve">. </w:t>
      </w:r>
      <w:r w:rsidR="00442FC9">
        <w:t xml:space="preserve">The </w:t>
      </w:r>
      <w:r w:rsidR="00C9769E">
        <w:t xml:space="preserve">right panel shows the observing system </w:t>
      </w:r>
      <w:r w:rsidR="00442FC9">
        <w:t xml:space="preserve">information content as </w:t>
      </w:r>
      <w:r w:rsidR="00C9769E">
        <w:t>measured</w:t>
      </w:r>
      <w:r w:rsidR="00442FC9">
        <w:t xml:space="preserve"> by the averaging kernel sensitivities (</w:t>
      </w:r>
      <w:r w:rsidR="00E90A4E">
        <w:t>the diagonal elements of the averaging kernel matrix</w:t>
      </w:r>
      <w:r w:rsidR="00442FC9">
        <w:t>)</w:t>
      </w:r>
      <w:r w:rsidR="00C9769E">
        <w:t xml:space="preserve">. Values of 1 indicate that TROPOMI </w:t>
      </w:r>
      <w:r w:rsidR="0043404A">
        <w:t xml:space="preserve">quantifies </w:t>
      </w:r>
      <w:r w:rsidR="00C9769E">
        <w:t>emissions</w:t>
      </w:r>
      <w:r w:rsidR="0043404A">
        <w:t xml:space="preserve"> independent of the prior estimate</w:t>
      </w:r>
      <w:r w:rsidR="00C9769E">
        <w:t xml:space="preserve">, while values of 0 </w:t>
      </w:r>
      <w:r w:rsidR="0043404A">
        <w:t>indicate that emissions are not optimized by the inversion</w:t>
      </w:r>
      <w:r w:rsidR="00C9769E">
        <w:t xml:space="preserve">. </w:t>
      </w:r>
      <w:r w:rsidR="00442FC9">
        <w:t xml:space="preserve">The </w:t>
      </w:r>
      <w:r w:rsidR="00C9769E">
        <w:t>sum of the</w:t>
      </w:r>
      <w:r w:rsidR="0043404A">
        <w:t xml:space="preserve"> averaging kernel sensitivities </w:t>
      </w:r>
      <w:r w:rsidR="00C9769E">
        <w:t xml:space="preserve">gives the </w:t>
      </w:r>
      <w:r w:rsidR="00442FC9">
        <w:t xml:space="preserve">degrees of freedom for signal (DOFS), </w:t>
      </w:r>
      <w:r w:rsidR="00C9769E">
        <w:t>shown</w:t>
      </w:r>
      <w:r w:rsidR="00442FC9">
        <w:t xml:space="preserve"> inset</w:t>
      </w:r>
      <w:r w:rsidR="00C9769E">
        <w:t>, which defines the number of pieces of information independently quantified by the observing system.</w:t>
      </w:r>
      <w:ins w:id="13" w:author="Daniel Jacob" w:date="2023-02-28T09:38:00Z">
        <w:r w:rsidR="00570703">
          <w:t xml:space="preserve"> </w:t>
        </w:r>
        <w:commentRangeStart w:id="14"/>
        <w:r w:rsidR="00570703">
          <w:t>Grid cells with averaging kernel sensitiv</w:t>
        </w:r>
      </w:ins>
      <w:ins w:id="15" w:author="Daniel Jacob" w:date="2023-02-28T09:39:00Z">
        <w:r w:rsidR="00570703">
          <w:t>ities lower than 0.05 are left blank.</w:t>
        </w:r>
        <w:commentRangeEnd w:id="14"/>
        <w:r w:rsidR="00570703">
          <w:rPr>
            <w:rStyle w:val="CommentReference"/>
            <w:rFonts w:asciiTheme="minorHAnsi" w:eastAsiaTheme="minorHAnsi" w:hAnsiTheme="minorHAnsi" w:cstheme="minorBidi"/>
          </w:rPr>
          <w:commentReference w:id="14"/>
        </w:r>
      </w:ins>
    </w:p>
    <w:p w14:paraId="2B6947F9" w14:textId="77777777" w:rsidR="007D3C45" w:rsidRDefault="007D3C45">
      <w:pPr>
        <w:rPr>
          <w:rStyle w:val="CommentReference"/>
        </w:rPr>
      </w:pPr>
      <w:r>
        <w:rPr>
          <w:rStyle w:val="CommentReference"/>
        </w:rPr>
        <w:br w:type="page"/>
      </w:r>
    </w:p>
    <w:p w14:paraId="0C7CC028" w14:textId="596A3D85" w:rsidR="007D3C45" w:rsidRDefault="007C5068" w:rsidP="007D3C45">
      <w:pPr>
        <w:jc w:val="center"/>
        <w:rPr>
          <w:b/>
          <w:bCs/>
        </w:rPr>
      </w:pPr>
      <w:r>
        <w:rPr>
          <w:b/>
          <w:bCs/>
          <w:noProof/>
        </w:rPr>
        <w:lastRenderedPageBreak/>
        <w:drawing>
          <wp:inline distT="0" distB="0" distL="0" distR="0" wp14:anchorId="5BC6EAC9" wp14:editId="5C894493">
            <wp:extent cx="4521200" cy="3505200"/>
            <wp:effectExtent l="0" t="0" r="0" b="0"/>
            <wp:docPr id="12" name="Picture 1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4521200" cy="3505200"/>
                    </a:xfrm>
                    <a:prstGeom prst="rect">
                      <a:avLst/>
                    </a:prstGeom>
                  </pic:spPr>
                </pic:pic>
              </a:graphicData>
            </a:graphic>
          </wp:inline>
        </w:drawing>
      </w:r>
    </w:p>
    <w:p w14:paraId="2D92A12D" w14:textId="1A3F59A2" w:rsidR="00BA7EB0" w:rsidRDefault="00F26B83">
      <w:r w:rsidRPr="00CB3E14">
        <w:rPr>
          <w:b/>
          <w:bCs/>
        </w:rPr>
        <w:t xml:space="preserve">Figure </w:t>
      </w:r>
      <w:r w:rsidR="00AF2A99" w:rsidRPr="00CB3E14">
        <w:rPr>
          <w:b/>
          <w:bCs/>
        </w:rPr>
        <w:t>4</w:t>
      </w:r>
      <w:r w:rsidRPr="00CB3E14">
        <w:rPr>
          <w:b/>
          <w:bCs/>
        </w:rPr>
        <w:t>:</w:t>
      </w:r>
      <w:r w:rsidR="00E90A4E">
        <w:t xml:space="preserve"> </w:t>
      </w:r>
      <w:r w:rsidR="00085E5D">
        <w:t>Optimiz</w:t>
      </w:r>
      <w:r w:rsidR="00C9769E">
        <w:t>ation of 2019</w:t>
      </w:r>
      <w:r w:rsidR="00085E5D">
        <w:t xml:space="preserve"> sectoral methane emissions </w:t>
      </w:r>
      <w:r w:rsidR="00C9769E">
        <w:t xml:space="preserve">in </w:t>
      </w:r>
      <w:r w:rsidR="00085E5D">
        <w:t>the contiguous United States (CONUS)</w:t>
      </w:r>
      <w:r w:rsidR="00C9769E">
        <w:t xml:space="preserve"> by </w:t>
      </w:r>
      <w:r w:rsidR="0043404A">
        <w:t xml:space="preserve">inversion of </w:t>
      </w:r>
      <w:r w:rsidR="00C9769E">
        <w:t>TROPOMI observations</w:t>
      </w:r>
      <w:r w:rsidR="00085E5D">
        <w:t xml:space="preserve">. </w:t>
      </w:r>
      <w:r w:rsidR="0043404A">
        <w:t>EPA GHGI</w:t>
      </w:r>
      <w:r w:rsidR="00E90A4E">
        <w:t xml:space="preserve"> (top bar</w:t>
      </w:r>
      <w:r w:rsidR="006A1C5F">
        <w:t>s</w:t>
      </w:r>
      <w:r w:rsidR="00E90A4E">
        <w:t>) and posterior (bottom bar</w:t>
      </w:r>
      <w:r w:rsidR="006A1C5F">
        <w:t>s</w:t>
      </w:r>
      <w:r w:rsidR="00E90A4E">
        <w:t xml:space="preserve">) emissions </w:t>
      </w:r>
      <w:r w:rsidR="00085E5D">
        <w:t xml:space="preserve">are shown for </w:t>
      </w:r>
      <w:del w:id="16" w:author="Daniel Jacob" w:date="2023-02-28T09:55:00Z">
        <w:r w:rsidR="00E90A4E" w:rsidDel="007C10F3">
          <w:delText xml:space="preserve">livestock, oil and gas, coal, landfills, wastewater, </w:delText>
        </w:r>
        <w:r w:rsidR="0043404A" w:rsidDel="007C10F3">
          <w:delText xml:space="preserve">and </w:delText>
        </w:r>
        <w:r w:rsidR="006837C6" w:rsidDel="007C10F3">
          <w:delText>other anthropogenic emissions</w:delText>
        </w:r>
      </w:del>
      <w:ins w:id="17" w:author="Daniel Jacob" w:date="2023-02-28T09:55:00Z">
        <w:r w:rsidR="007C10F3">
          <w:t>different sectors</w:t>
        </w:r>
      </w:ins>
      <w:r w:rsidR="00E90A4E">
        <w:t>.</w:t>
      </w:r>
      <w:r w:rsidR="0043404A">
        <w:t xml:space="preserve"> For wetland emissions we show the </w:t>
      </w:r>
      <w:proofErr w:type="spellStart"/>
      <w:r w:rsidR="0043404A">
        <w:t>WetCHARTs</w:t>
      </w:r>
      <w:proofErr w:type="spellEnd"/>
      <w:r w:rsidR="0043404A">
        <w:t xml:space="preserve"> estimate (top bar)</w:t>
      </w:r>
      <w:r w:rsidR="00127CD7">
        <w:t>.</w:t>
      </w:r>
      <w:r w:rsidR="00085E5D">
        <w:t xml:space="preserve"> </w:t>
      </w:r>
      <w:r w:rsidR="00202B26">
        <w:t xml:space="preserve">The </w:t>
      </w:r>
      <w:r w:rsidR="00C9769E">
        <w:t>dark</w:t>
      </w:r>
      <w:r w:rsidR="00202B26">
        <w:t xml:space="preserve"> shading corresponds to emissions </w:t>
      </w:r>
      <w:del w:id="18" w:author="Daniel Jacob" w:date="2023-02-28T09:56:00Z">
        <w:r w:rsidR="00A75774" w:rsidDel="007C10F3">
          <w:delText>that occur</w:delText>
        </w:r>
        <w:r w:rsidR="00C9769E" w:rsidDel="007C10F3">
          <w:delText xml:space="preserve"> in grid cells </w:delText>
        </w:r>
        <w:r w:rsidR="00A75774" w:rsidDel="007C10F3">
          <w:delText>where the observing system provides a constraint</w:delText>
        </w:r>
      </w:del>
      <w:ins w:id="19" w:author="Daniel Jacob" w:date="2023-02-28T09:56:00Z">
        <w:r w:rsidR="007C10F3">
          <w:t>actually optimized by the inversion</w:t>
        </w:r>
      </w:ins>
      <w:r w:rsidR="00C9769E">
        <w:t xml:space="preserve"> </w:t>
      </w:r>
      <w:r w:rsidR="00A75774">
        <w:t>(</w:t>
      </w:r>
      <w:ins w:id="20" w:author="Daniel Jacob" w:date="2023-02-28T09:56:00Z">
        <w:r w:rsidR="007C10F3">
          <w:t>0.25</w:t>
        </w:r>
        <w:r w:rsidR="007C10F3">
          <w:rPr>
            <w:vertAlign w:val="superscript"/>
          </w:rPr>
          <w:t>o</w:t>
        </w:r>
        <w:r w:rsidR="007C10F3">
          <w:t>×0.3125</w:t>
        </w:r>
        <w:r w:rsidR="007C10F3">
          <w:rPr>
            <w:vertAlign w:val="superscript"/>
          </w:rPr>
          <w:t>o</w:t>
        </w:r>
        <w:r w:rsidR="007C10F3">
          <w:t xml:space="preserve"> gri</w:t>
        </w:r>
      </w:ins>
      <w:ins w:id="21" w:author="Daniel Jacob" w:date="2023-02-28T09:57:00Z">
        <w:r w:rsidR="007C10F3">
          <w:t>d cells with</w:t>
        </w:r>
      </w:ins>
      <w:ins w:id="22" w:author="Daniel Jacob" w:date="2023-02-28T09:56:00Z">
        <w:r w:rsidR="007C10F3">
          <w:t xml:space="preserve"> </w:t>
        </w:r>
      </w:ins>
      <w:r w:rsidR="00C9769E">
        <w:t>averaging kernel sensitivities greater than 0.05</w:t>
      </w:r>
      <w:r w:rsidR="00A75774">
        <w:t xml:space="preserve">), while the </w:t>
      </w:r>
      <w:commentRangeStart w:id="23"/>
      <w:r w:rsidR="00A75774">
        <w:t xml:space="preserve">light shading </w:t>
      </w:r>
      <w:commentRangeEnd w:id="23"/>
      <w:r w:rsidR="007C10F3">
        <w:rPr>
          <w:rStyle w:val="CommentReference"/>
          <w:rFonts w:asciiTheme="minorHAnsi" w:eastAsiaTheme="minorHAnsi" w:hAnsiTheme="minorHAnsi" w:cstheme="minorBidi"/>
        </w:rPr>
        <w:commentReference w:id="23"/>
      </w:r>
      <w:r w:rsidR="00A75774">
        <w:t xml:space="preserve">represents emissions </w:t>
      </w:r>
      <w:del w:id="24" w:author="Daniel Jacob" w:date="2023-02-28T09:58:00Z">
        <w:r w:rsidR="00A75774" w:rsidDel="004A017D">
          <w:delText xml:space="preserve">occurring </w:delText>
        </w:r>
        <w:r w:rsidR="0043404A" w:rsidDel="004A017D">
          <w:delText>where the posterior</w:delText>
        </w:r>
      </w:del>
      <w:ins w:id="25" w:author="Daniel Jacob" w:date="2023-02-28T09:58:00Z">
        <w:r w:rsidR="004A017D">
          <w:t>not optimized by the inversion (</w:t>
        </w:r>
      </w:ins>
      <w:del w:id="26" w:author="Daniel Jacob" w:date="2023-02-28T09:58:00Z">
        <w:r w:rsidR="0043404A" w:rsidDel="004A017D">
          <w:delText xml:space="preserve"> </w:delText>
        </w:r>
      </w:del>
      <w:r w:rsidR="0043404A">
        <w:t>default</w:t>
      </w:r>
      <w:ins w:id="27" w:author="Daniel Jacob" w:date="2023-02-28T09:58:00Z">
        <w:r w:rsidR="004A017D">
          <w:t>ing</w:t>
        </w:r>
      </w:ins>
      <w:del w:id="28" w:author="Daniel Jacob" w:date="2023-02-28T09:58:00Z">
        <w:r w:rsidR="0043404A" w:rsidDel="004A017D">
          <w:delText>s</w:delText>
        </w:r>
      </w:del>
      <w:r w:rsidR="0043404A">
        <w:t xml:space="preserve"> to the prior estimate</w:t>
      </w:r>
      <w:ins w:id="29" w:author="Daniel Jacob" w:date="2023-02-28T09:58:00Z">
        <w:r w:rsidR="004A017D">
          <w:t>)</w:t>
        </w:r>
      </w:ins>
      <w:r w:rsidR="00A75774">
        <w:t>.</w:t>
      </w:r>
      <w:r w:rsidR="00202B26">
        <w:t xml:space="preserve"> </w:t>
      </w:r>
      <w:r w:rsidR="00E90A4E">
        <w:t xml:space="preserve">Error bars on the posterior emissions </w:t>
      </w:r>
      <w:r w:rsidR="00BC2C84">
        <w:t>are given by</w:t>
      </w:r>
      <w:r w:rsidR="00E90A4E">
        <w:t xml:space="preserve"> the spread</w:t>
      </w:r>
      <w:r w:rsidR="00A75774">
        <w:t xml:space="preserve"> of </w:t>
      </w:r>
      <w:del w:id="30" w:author="Daniel Jacob" w:date="2023-02-28T09:58:00Z">
        <w:r w:rsidR="00A75774" w:rsidDel="004A017D">
          <w:delText xml:space="preserve">an </w:delText>
        </w:r>
      </w:del>
      <w:ins w:id="31" w:author="Daniel Jacob" w:date="2023-02-28T09:58:00Z">
        <w:r w:rsidR="004A017D">
          <w:t xml:space="preserve">the </w:t>
        </w:r>
      </w:ins>
      <w:r w:rsidR="00A75774">
        <w:t>eight-member inversion ensemble</w:t>
      </w:r>
      <w:r w:rsidR="00E90A4E">
        <w:t>.</w:t>
      </w:r>
      <w:r w:rsidR="0043404A">
        <w:t xml:space="preserve"> Also shown </w:t>
      </w:r>
      <w:ins w:id="32" w:author="Daniel Jacob" w:date="2023-02-28T09:58:00Z">
        <w:r w:rsidR="004A017D">
          <w:t>are pr</w:t>
        </w:r>
      </w:ins>
      <w:ins w:id="33" w:author="Daniel Jacob" w:date="2023-02-28T09:59:00Z">
        <w:r w:rsidR="004A017D">
          <w:t xml:space="preserve">evious </w:t>
        </w:r>
      </w:ins>
      <w:r w:rsidR="0043404A">
        <w:t>inversion results from Lu et al. (2022) and Shen et al. (2022)</w:t>
      </w:r>
      <w:ins w:id="34" w:author="Daniel Jacob" w:date="2023-02-28T09:59:00Z">
        <w:r w:rsidR="004A017D">
          <w:t xml:space="preserve"> with their reported error bars</w:t>
        </w:r>
      </w:ins>
      <w:r w:rsidR="0043404A">
        <w:t xml:space="preserve">. </w:t>
      </w:r>
    </w:p>
    <w:p w14:paraId="019D25AA" w14:textId="77777777" w:rsidR="00BA7EB0" w:rsidRDefault="00BA7EB0">
      <w:r>
        <w:br w:type="page"/>
      </w:r>
    </w:p>
    <w:p w14:paraId="642D80F6" w14:textId="75B2B51A" w:rsidR="00634261" w:rsidRDefault="00E23D06" w:rsidP="00146476">
      <w:pPr>
        <w:jc w:val="center"/>
        <w:rPr>
          <w:b/>
          <w:bCs/>
        </w:rPr>
      </w:pPr>
      <w:r>
        <w:rPr>
          <w:b/>
          <w:bCs/>
          <w:noProof/>
        </w:rPr>
        <w:lastRenderedPageBreak/>
        <w:drawing>
          <wp:inline distT="0" distB="0" distL="0" distR="0" wp14:anchorId="0EC7AF79" wp14:editId="7D5BDA62">
            <wp:extent cx="5278056" cy="5194487"/>
            <wp:effectExtent l="0" t="0" r="0" b="0"/>
            <wp:docPr id="7" name="Picture 7" descr="A picture containing light, night,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light, night, dark&#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290345" cy="5206582"/>
                    </a:xfrm>
                    <a:prstGeom prst="rect">
                      <a:avLst/>
                    </a:prstGeom>
                  </pic:spPr>
                </pic:pic>
              </a:graphicData>
            </a:graphic>
          </wp:inline>
        </w:drawing>
      </w:r>
    </w:p>
    <w:p w14:paraId="410799AB" w14:textId="4DD59F4A" w:rsidR="00634261" w:rsidRDefault="00634261" w:rsidP="00634261">
      <w:pPr>
        <w:rPr>
          <w:b/>
          <w:bCs/>
        </w:rPr>
      </w:pPr>
    </w:p>
    <w:p w14:paraId="3B57A406" w14:textId="165EB281" w:rsidR="00F26B83" w:rsidRPr="00127CD7" w:rsidRDefault="00BA7EB0">
      <w:pPr>
        <w:rPr>
          <w:color w:val="FF0000"/>
        </w:rPr>
      </w:pPr>
      <w:r w:rsidRPr="00127CD7">
        <w:rPr>
          <w:b/>
          <w:bCs/>
          <w:color w:val="FF0000"/>
        </w:rPr>
        <w:t>Figure 5:</w:t>
      </w:r>
      <w:r w:rsidR="00E90A4E" w:rsidRPr="00127CD7">
        <w:rPr>
          <w:color w:val="FF0000"/>
        </w:rPr>
        <w:t xml:space="preserve"> </w:t>
      </w:r>
      <w:r w:rsidR="00127CD7">
        <w:rPr>
          <w:color w:val="FF0000"/>
        </w:rPr>
        <w:t>I will write this caption once we decide what figure to use for the landfill section, if any.</w:t>
      </w:r>
    </w:p>
    <w:p w14:paraId="66A10332" w14:textId="74DE5FFC" w:rsidR="00A253AC" w:rsidRPr="00A253AC" w:rsidRDefault="00FC232C" w:rsidP="00873646">
      <w:pPr>
        <w:ind w:left="720" w:hanging="720"/>
        <w:rPr>
          <w:b/>
          <w:bCs/>
        </w:rPr>
      </w:pPr>
      <w:r w:rsidRPr="00CB3E14">
        <w:rPr>
          <w:b/>
          <w:bCs/>
        </w:rPr>
        <w:br w:type="page"/>
      </w:r>
      <w:r w:rsidR="007C5068">
        <w:rPr>
          <w:b/>
          <w:bCs/>
          <w:noProof/>
        </w:rPr>
        <w:lastRenderedPageBreak/>
        <w:drawing>
          <wp:inline distT="0" distB="0" distL="0" distR="0" wp14:anchorId="12154807" wp14:editId="582EF0CC">
            <wp:extent cx="6858000" cy="4462145"/>
            <wp:effectExtent l="0" t="0" r="0" b="0"/>
            <wp:docPr id="13" name="Picture 1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6858000" cy="4462145"/>
                    </a:xfrm>
                    <a:prstGeom prst="rect">
                      <a:avLst/>
                    </a:prstGeom>
                  </pic:spPr>
                </pic:pic>
              </a:graphicData>
            </a:graphic>
          </wp:inline>
        </w:drawing>
      </w:r>
    </w:p>
    <w:p w14:paraId="21757ADE" w14:textId="18D97EB7" w:rsidR="00B551D7" w:rsidRDefault="00756B5C">
      <w:commentRangeStart w:id="35"/>
      <w:r w:rsidRPr="00CB3E14">
        <w:rPr>
          <w:b/>
          <w:bCs/>
        </w:rPr>
        <w:t xml:space="preserve">Figure </w:t>
      </w:r>
      <w:r w:rsidR="00BA7EB0">
        <w:rPr>
          <w:b/>
          <w:bCs/>
        </w:rPr>
        <w:t>6</w:t>
      </w:r>
      <w:r w:rsidR="009C23A5" w:rsidRPr="00CB3E14">
        <w:rPr>
          <w:b/>
          <w:bCs/>
        </w:rPr>
        <w:t>:</w:t>
      </w:r>
      <w:r w:rsidR="00BC2C84">
        <w:t xml:space="preserve"> </w:t>
      </w:r>
      <w:commentRangeEnd w:id="35"/>
      <w:r w:rsidR="001B1313">
        <w:rPr>
          <w:rStyle w:val="CommentReference"/>
          <w:rFonts w:asciiTheme="minorHAnsi" w:eastAsiaTheme="minorHAnsi" w:hAnsiTheme="minorHAnsi" w:cstheme="minorBidi"/>
        </w:rPr>
        <w:commentReference w:id="35"/>
      </w:r>
      <w:r w:rsidR="00A75774">
        <w:t>A</w:t>
      </w:r>
      <w:r w:rsidR="00085E5D">
        <w:t xml:space="preserve">nthropogenic </w:t>
      </w:r>
      <w:r w:rsidR="00727F91">
        <w:t xml:space="preserve">methane emissions </w:t>
      </w:r>
      <w:ins w:id="36" w:author="Daniel Jacob" w:date="2023-03-02T15:39:00Z">
        <w:r w:rsidR="001B1313">
          <w:t xml:space="preserve">in 2019 </w:t>
        </w:r>
      </w:ins>
      <w:r w:rsidR="00727F91">
        <w:t xml:space="preserve">for the </w:t>
      </w:r>
      <w:r w:rsidR="00A75774">
        <w:t>29</w:t>
      </w:r>
      <w:r w:rsidR="00727F91">
        <w:t xml:space="preserve"> </w:t>
      </w:r>
      <w:r w:rsidR="00A75774">
        <w:t xml:space="preserve">states in the </w:t>
      </w:r>
      <w:r w:rsidR="00727F91">
        <w:t>contiguous United States (CONUS)</w:t>
      </w:r>
      <w:r w:rsidR="00A75774">
        <w:t xml:space="preserve"> responsible for 90% of </w:t>
      </w:r>
      <w:r w:rsidR="00127CD7">
        <w:t>national anthropogenic posterior</w:t>
      </w:r>
      <w:r w:rsidR="00A75774">
        <w:t xml:space="preserve"> emissions</w:t>
      </w:r>
      <w:r w:rsidR="00727F91">
        <w:t xml:space="preserve">. The </w:t>
      </w:r>
      <w:r w:rsidR="0085372F">
        <w:t>bottom</w:t>
      </w:r>
      <w:r w:rsidR="00727F91">
        <w:t xml:space="preserve"> panel shows </w:t>
      </w:r>
      <w:del w:id="37" w:author="Daniel Jacob" w:date="2023-03-02T15:40:00Z">
        <w:r w:rsidR="009B60E7" w:rsidDel="001B1313">
          <w:delText xml:space="preserve">prior </w:delText>
        </w:r>
      </w:del>
      <w:ins w:id="38" w:author="Daniel Jacob" w:date="2023-03-02T15:40:00Z">
        <w:r w:rsidR="001B1313">
          <w:t>EPA</w:t>
        </w:r>
      </w:ins>
      <w:ins w:id="39" w:author="Daniel Jacob" w:date="2023-03-02T15:41:00Z">
        <w:r w:rsidR="001B1313">
          <w:t xml:space="preserve"> GHGI state estimates</w:t>
        </w:r>
      </w:ins>
      <w:ins w:id="40" w:author="Daniel Jacob" w:date="2023-03-02T15:40:00Z">
        <w:r w:rsidR="001B1313">
          <w:t xml:space="preserve"> </w:t>
        </w:r>
      </w:ins>
      <w:r w:rsidR="009B60E7">
        <w:t xml:space="preserve">(left bar) and </w:t>
      </w:r>
      <w:ins w:id="41" w:author="Daniel Jacob" w:date="2023-03-02T15:41:00Z">
        <w:r w:rsidR="001B1313">
          <w:t xml:space="preserve">our </w:t>
        </w:r>
      </w:ins>
      <w:r w:rsidR="00127CD7">
        <w:t>posterior</w:t>
      </w:r>
      <w:r w:rsidR="009B60E7">
        <w:t xml:space="preserve"> </w:t>
      </w:r>
      <w:ins w:id="42" w:author="Daniel Jacob" w:date="2023-03-02T15:41:00Z">
        <w:r w:rsidR="001B1313">
          <w:t xml:space="preserve">estimates from inversion of TROPOMI data  </w:t>
        </w:r>
      </w:ins>
      <w:r w:rsidR="009B60E7">
        <w:t xml:space="preserve">(right bar) </w:t>
      </w:r>
      <w:del w:id="43" w:author="Daniel Jacob" w:date="2023-03-02T15:41:00Z">
        <w:r w:rsidR="009B60E7" w:rsidDel="001B1313">
          <w:delText>anthropogenic methane emissions</w:delText>
        </w:r>
        <w:r w:rsidR="00A75774" w:rsidDel="001B1313">
          <w:delText xml:space="preserve"> </w:delText>
        </w:r>
      </w:del>
      <w:r w:rsidR="00A75774">
        <w:t>divided by sector</w:t>
      </w:r>
      <w:del w:id="44" w:author="Daniel Jacob" w:date="2023-03-02T15:42:00Z">
        <w:r w:rsidR="00A75774" w:rsidDel="001B1313">
          <w:delText>,</w:delText>
        </w:r>
        <w:r w:rsidR="009B60E7" w:rsidDel="001B1313">
          <w:delText xml:space="preserve"> including livestock, oil and natural gas, coal, landfill</w:delText>
        </w:r>
        <w:r w:rsidR="00127CD7" w:rsidDel="001B1313">
          <w:delText>s</w:delText>
        </w:r>
        <w:r w:rsidR="009B60E7" w:rsidDel="001B1313">
          <w:delText>, wastewater, and other sources</w:delText>
        </w:r>
      </w:del>
      <w:r w:rsidR="00A75774">
        <w:t>. States are listed</w:t>
      </w:r>
      <w:r w:rsidR="00727F91">
        <w:t xml:space="preserve"> from largest to smallest posterior emissions</w:t>
      </w:r>
      <w:r w:rsidR="009B60E7">
        <w:t xml:space="preserve">. The information content as defined by the </w:t>
      </w:r>
      <w:r w:rsidR="00DB2193">
        <w:t xml:space="preserve">reduced-form </w:t>
      </w:r>
      <w:r w:rsidR="009B60E7">
        <w:t>averaging kernel sensitivit</w:t>
      </w:r>
      <w:r w:rsidR="00DB2193">
        <w:t>ies</w:t>
      </w:r>
      <w:r w:rsidR="009B60E7">
        <w:t xml:space="preserve"> (the diagonal elements </w:t>
      </w:r>
      <w:r w:rsidR="00DB2193">
        <w:t>of the reduced-form averaging kernel matrix</w:t>
      </w:r>
      <w:r w:rsidR="00A75774">
        <w:t>; section 2.8</w:t>
      </w:r>
      <w:r w:rsidR="00DB2193">
        <w:t xml:space="preserve">) </w:t>
      </w:r>
      <w:r w:rsidR="00727F91">
        <w:t xml:space="preserve">is shown in the </w:t>
      </w:r>
      <w:r w:rsidR="00127CD7">
        <w:t>top</w:t>
      </w:r>
      <w:r w:rsidR="00727F91">
        <w:t xml:space="preserve"> panel. </w:t>
      </w:r>
      <w:r w:rsidR="00127CD7">
        <w:t>T</w:t>
      </w:r>
      <w:r w:rsidR="00727F91">
        <w:t xml:space="preserve">he error bars give the spread </w:t>
      </w:r>
      <w:r w:rsidR="00127CD7">
        <w:t>from</w:t>
      </w:r>
      <w:r w:rsidR="00727F91">
        <w:t xml:space="preserve"> </w:t>
      </w:r>
      <w:r w:rsidR="00A75774">
        <w:t xml:space="preserve">an eight-member inversion </w:t>
      </w:r>
      <w:r w:rsidR="00727F91">
        <w:t>ensemble.</w:t>
      </w:r>
      <w:r w:rsidR="00127CD7">
        <w:t xml:space="preserve"> Also shown are emissions estimates from independent state inventories</w:t>
      </w:r>
      <w:ins w:id="45" w:author="Daniel Jacob" w:date="2023-03-02T15:40:00Z">
        <w:r w:rsidR="001B1313">
          <w:t xml:space="preserve"> cited in EPA (2022)</w:t>
        </w:r>
      </w:ins>
      <w:r w:rsidR="00127CD7">
        <w:t>.</w:t>
      </w:r>
    </w:p>
    <w:p w14:paraId="0D74E1AE" w14:textId="5373ED09" w:rsidR="00756B5C" w:rsidRPr="00A47D95" w:rsidRDefault="00B551D7">
      <w:r>
        <w:br w:type="page"/>
      </w:r>
    </w:p>
    <w:p w14:paraId="20E27B3A" w14:textId="54DA25A1" w:rsidR="00FC232C" w:rsidRPr="00CB3E14" w:rsidRDefault="002853C7">
      <w:pPr>
        <w:rPr>
          <w:b/>
          <w:bCs/>
        </w:rPr>
      </w:pPr>
      <w:r>
        <w:rPr>
          <w:b/>
          <w:bCs/>
          <w:noProof/>
        </w:rPr>
        <w:lastRenderedPageBreak/>
        <w:drawing>
          <wp:inline distT="0" distB="0" distL="0" distR="0" wp14:anchorId="4FE261A9" wp14:editId="063A8A16">
            <wp:extent cx="6858000" cy="36715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17">
                      <a:extLst>
                        <a:ext uri="{28A0092B-C50C-407E-A947-70E740481C1C}">
                          <a14:useLocalDpi xmlns:a14="http://schemas.microsoft.com/office/drawing/2010/main" val="0"/>
                        </a:ext>
                      </a:extLst>
                    </a:blip>
                    <a:stretch>
                      <a:fillRect/>
                    </a:stretch>
                  </pic:blipFill>
                  <pic:spPr>
                    <a:xfrm>
                      <a:off x="0" y="0"/>
                      <a:ext cx="6858000" cy="3671570"/>
                    </a:xfrm>
                    <a:prstGeom prst="rect">
                      <a:avLst/>
                    </a:prstGeom>
                  </pic:spPr>
                </pic:pic>
              </a:graphicData>
            </a:graphic>
          </wp:inline>
        </w:drawing>
      </w:r>
    </w:p>
    <w:p w14:paraId="4D613687" w14:textId="399476C5" w:rsidR="00FC232C" w:rsidRDefault="00FC232C">
      <w:commentRangeStart w:id="46"/>
      <w:r w:rsidRPr="00CB3E14">
        <w:rPr>
          <w:b/>
          <w:bCs/>
        </w:rPr>
        <w:t>Figure</w:t>
      </w:r>
      <w:r w:rsidR="009C23A5" w:rsidRPr="00CB3E14">
        <w:rPr>
          <w:b/>
          <w:bCs/>
        </w:rPr>
        <w:t xml:space="preserve"> </w:t>
      </w:r>
      <w:r w:rsidR="00BA7EB0">
        <w:rPr>
          <w:b/>
          <w:bCs/>
        </w:rPr>
        <w:t>7</w:t>
      </w:r>
      <w:r w:rsidRPr="00CB3E14">
        <w:rPr>
          <w:b/>
          <w:bCs/>
        </w:rPr>
        <w:t>:</w:t>
      </w:r>
      <w:r w:rsidR="00727F91">
        <w:t xml:space="preserve"> </w:t>
      </w:r>
      <w:commentRangeEnd w:id="46"/>
      <w:r w:rsidR="00F62DA1">
        <w:rPr>
          <w:rStyle w:val="CommentReference"/>
          <w:rFonts w:asciiTheme="minorHAnsi" w:eastAsiaTheme="minorHAnsi" w:hAnsiTheme="minorHAnsi" w:cstheme="minorBidi"/>
        </w:rPr>
        <w:commentReference w:id="46"/>
      </w:r>
      <w:r w:rsidR="00A75774">
        <w:t>A</w:t>
      </w:r>
      <w:r w:rsidR="00085E5D">
        <w:t xml:space="preserve">nthropogenic </w:t>
      </w:r>
      <w:r w:rsidR="00727F91">
        <w:t xml:space="preserve">methane emissions for the largest </w:t>
      </w:r>
      <w:r w:rsidR="00327208">
        <w:t>10</w:t>
      </w:r>
      <w:r w:rsidR="00727F91">
        <w:t xml:space="preserve"> </w:t>
      </w:r>
      <w:r w:rsidR="00327208">
        <w:t>methane-producing urban</w:t>
      </w:r>
      <w:r w:rsidR="00727F91">
        <w:t xml:space="preserve"> areas </w:t>
      </w:r>
      <w:r w:rsidR="00996F20">
        <w:t>in the contiguous United States</w:t>
      </w:r>
      <w:r w:rsidR="00A75774">
        <w:t xml:space="preserve"> (CONUS)</w:t>
      </w:r>
      <w:r w:rsidR="00996F20">
        <w:t xml:space="preserve">. </w:t>
      </w:r>
      <w:r w:rsidR="00327208">
        <w:t>Urban</w:t>
      </w:r>
      <w:r w:rsidR="00996F20">
        <w:t xml:space="preserve"> area</w:t>
      </w:r>
      <w:r w:rsidR="004B2C78">
        <w:t xml:space="preserve"> extents</w:t>
      </w:r>
      <w:r w:rsidR="00996F20">
        <w:t xml:space="preserve"> are given by the U.S. Census </w:t>
      </w:r>
      <w:r w:rsidR="004B2C78">
        <w:t>Bureau</w:t>
      </w:r>
      <w:r w:rsidR="00327208">
        <w:t xml:space="preserve"> TIGER/Line files</w:t>
      </w:r>
      <w:r w:rsidR="006A1C5F">
        <w:t xml:space="preserve"> (U.S. Census, 2010)</w:t>
      </w:r>
      <w:r w:rsidR="004B2C78">
        <w:t xml:space="preserve">. </w:t>
      </w:r>
      <w:r w:rsidR="00A75774">
        <w:t>The top bar</w:t>
      </w:r>
      <w:r w:rsidR="006A1C5F">
        <w:t>s</w:t>
      </w:r>
      <w:r w:rsidR="00A75774">
        <w:t xml:space="preserve"> show </w:t>
      </w:r>
      <w:r w:rsidR="004B2C78">
        <w:t xml:space="preserve">prior </w:t>
      </w:r>
      <w:r w:rsidR="006A1C5F">
        <w:t xml:space="preserve">anthropogenic sectoral </w:t>
      </w:r>
      <w:r w:rsidR="00A75774">
        <w:t>emissions from the gridded EPA inventory</w:t>
      </w:r>
      <w:r w:rsidR="004B2C78">
        <w:t xml:space="preserve"> </w:t>
      </w:r>
      <w:r w:rsidR="006A1C5F">
        <w:t>scaled to match the 2019 EPA GHGI with post-meter emissions allocated by population. T</w:t>
      </w:r>
      <w:r w:rsidR="00A75774">
        <w:t xml:space="preserve">he bottom bar shows </w:t>
      </w:r>
      <w:r w:rsidR="006A1C5F">
        <w:t>posterior</w:t>
      </w:r>
      <w:r w:rsidR="00A75774">
        <w:t xml:space="preserve"> </w:t>
      </w:r>
      <w:r w:rsidR="006A1C5F">
        <w:t>emissions from the TROPOMI inversion for 2019.</w:t>
      </w:r>
      <w:r w:rsidR="004B2C78">
        <w:t xml:space="preserve"> </w:t>
      </w:r>
      <w:r w:rsidR="00A75774">
        <w:t xml:space="preserve">We do not </w:t>
      </w:r>
      <w:r w:rsidR="006A1C5F">
        <w:t xml:space="preserve">resolve </w:t>
      </w:r>
      <w:r w:rsidR="00A75774">
        <w:t xml:space="preserve">posterior </w:t>
      </w:r>
      <w:r w:rsidR="006A1C5F">
        <w:t xml:space="preserve">sectoral </w:t>
      </w:r>
      <w:r w:rsidR="00A75774">
        <w:t>emissions</w:t>
      </w:r>
      <w:r w:rsidR="006A1C5F">
        <w:t xml:space="preserve"> estimates</w:t>
      </w:r>
      <w:r w:rsidR="00A75774">
        <w:t xml:space="preserve"> due to source colocation within urban areas.</w:t>
      </w:r>
      <w:r w:rsidR="006A1C5F">
        <w:t xml:space="preserve"> Total emissions (left panel), per capita emissions (center panel), and averaging kernel sensitivities (right panel) are shown for each urban area. </w:t>
      </w:r>
      <w:r w:rsidR="00A75774">
        <w:t xml:space="preserve">Error bars represent the spread of </w:t>
      </w:r>
      <w:r w:rsidR="006A1C5F">
        <w:t>the</w:t>
      </w:r>
      <w:r w:rsidR="00A75774">
        <w:t xml:space="preserve"> eight-member inversion ensemble. </w:t>
      </w:r>
      <w:r w:rsidR="006A1C5F">
        <w:t>Also shown are</w:t>
      </w:r>
      <w:r w:rsidR="00327208">
        <w:t xml:space="preserve"> </w:t>
      </w:r>
      <w:r w:rsidR="00E11908">
        <w:t>independent</w:t>
      </w:r>
      <w:r w:rsidR="00327208">
        <w:t xml:space="preserve"> urban emissions estimates</w:t>
      </w:r>
      <w:r w:rsidR="006A1C5F">
        <w:t>.</w:t>
      </w:r>
    </w:p>
    <w:p w14:paraId="79E67636" w14:textId="3FF6CC61" w:rsidR="000A58B1" w:rsidRDefault="000F6AD7" w:rsidP="00707859">
      <w:r w:rsidRPr="00CB3E14">
        <w:br w:type="page"/>
      </w:r>
    </w:p>
    <w:p w14:paraId="0A1C1C8E" w14:textId="084FBFCC" w:rsidR="00831DC4" w:rsidRDefault="00831DC4">
      <w:r w:rsidRPr="00CB3E14">
        <w:rPr>
          <w:b/>
          <w:bCs/>
        </w:rPr>
        <w:lastRenderedPageBreak/>
        <w:t xml:space="preserve">Table </w:t>
      </w:r>
      <w:r>
        <w:rPr>
          <w:b/>
          <w:bCs/>
        </w:rPr>
        <w:t>1</w:t>
      </w:r>
      <w:r w:rsidRPr="00CB3E14">
        <w:rPr>
          <w:b/>
          <w:bCs/>
        </w:rPr>
        <w:t>:</w:t>
      </w:r>
      <w:r>
        <w:t xml:space="preserve"> The 8 members of the inversion ensemble.</w:t>
      </w:r>
    </w:p>
    <w:p w14:paraId="3CCF77E9" w14:textId="77777777" w:rsidR="00831DC4" w:rsidRDefault="00831DC4"/>
    <w:tbl>
      <w:tblPr>
        <w:tblW w:w="5060" w:type="dxa"/>
        <w:tblLook w:val="04A0" w:firstRow="1" w:lastRow="0" w:firstColumn="1" w:lastColumn="0" w:noHBand="0" w:noVBand="1"/>
      </w:tblPr>
      <w:tblGrid>
        <w:gridCol w:w="1183"/>
        <w:gridCol w:w="1181"/>
        <w:gridCol w:w="1213"/>
        <w:gridCol w:w="1483"/>
      </w:tblGrid>
      <w:tr w:rsidR="00903848" w:rsidRPr="00903848" w14:paraId="1F0A66CA" w14:textId="77777777" w:rsidTr="00903848">
        <w:trPr>
          <w:trHeight w:val="860"/>
        </w:trPr>
        <w:tc>
          <w:tcPr>
            <w:tcW w:w="1206" w:type="dxa"/>
            <w:tcBorders>
              <w:top w:val="single" w:sz="4" w:space="0" w:color="auto"/>
              <w:left w:val="single" w:sz="4" w:space="0" w:color="auto"/>
              <w:bottom w:val="single" w:sz="4" w:space="0" w:color="auto"/>
              <w:right w:val="nil"/>
            </w:tcBorders>
            <w:shd w:val="clear" w:color="auto" w:fill="auto"/>
            <w:vAlign w:val="bottom"/>
            <w:hideMark/>
          </w:tcPr>
          <w:p w14:paraId="50C9AB4C" w14:textId="50DF73D9" w:rsidR="00903848" w:rsidRPr="00903848" w:rsidRDefault="00903848" w:rsidP="00903848">
            <w:pPr>
              <w:jc w:val="center"/>
              <w:rPr>
                <w:color w:val="000000"/>
                <w:sz w:val="20"/>
                <w:szCs w:val="20"/>
              </w:rPr>
            </w:pPr>
            <w:r w:rsidRPr="00903848">
              <w:rPr>
                <w:b/>
                <w:bCs/>
                <w:color w:val="000000"/>
                <w:sz w:val="20"/>
                <w:szCs w:val="20"/>
              </w:rPr>
              <w:t>Optimized boundary conditions</w:t>
            </w:r>
            <w:r w:rsidRPr="00903848">
              <w:rPr>
                <w:color w:val="000000"/>
                <w:sz w:val="20"/>
                <w:szCs w:val="20"/>
                <w:vertAlign w:val="superscript"/>
              </w:rPr>
              <w:t>1</w:t>
            </w:r>
          </w:p>
        </w:tc>
        <w:tc>
          <w:tcPr>
            <w:tcW w:w="1203" w:type="dxa"/>
            <w:tcBorders>
              <w:top w:val="single" w:sz="4" w:space="0" w:color="auto"/>
              <w:left w:val="nil"/>
              <w:bottom w:val="single" w:sz="4" w:space="0" w:color="auto"/>
              <w:right w:val="nil"/>
            </w:tcBorders>
            <w:shd w:val="clear" w:color="auto" w:fill="auto"/>
            <w:vAlign w:val="bottom"/>
            <w:hideMark/>
          </w:tcPr>
          <w:p w14:paraId="63BD5E3F" w14:textId="2DA347D1" w:rsidR="00903848" w:rsidRPr="00903848" w:rsidRDefault="00903848" w:rsidP="00903848">
            <w:pPr>
              <w:jc w:val="center"/>
              <w:rPr>
                <w:b/>
                <w:bCs/>
                <w:color w:val="000000"/>
                <w:sz w:val="20"/>
                <w:szCs w:val="20"/>
              </w:rPr>
            </w:pPr>
            <w:r w:rsidRPr="00903848">
              <w:rPr>
                <w:b/>
                <w:bCs/>
                <w:color w:val="000000"/>
                <w:sz w:val="20"/>
                <w:szCs w:val="20"/>
              </w:rPr>
              <w:t>Latitude correction</w:t>
            </w:r>
            <w:r>
              <w:rPr>
                <w:color w:val="000000"/>
                <w:sz w:val="20"/>
                <w:szCs w:val="20"/>
                <w:vertAlign w:val="superscript"/>
              </w:rPr>
              <w:t>2</w:t>
            </w:r>
          </w:p>
        </w:tc>
        <w:tc>
          <w:tcPr>
            <w:tcW w:w="1354" w:type="dxa"/>
            <w:tcBorders>
              <w:top w:val="single" w:sz="4" w:space="0" w:color="auto"/>
              <w:left w:val="nil"/>
              <w:bottom w:val="single" w:sz="4" w:space="0" w:color="auto"/>
              <w:right w:val="nil"/>
            </w:tcBorders>
            <w:shd w:val="clear" w:color="auto" w:fill="auto"/>
            <w:vAlign w:val="bottom"/>
            <w:hideMark/>
          </w:tcPr>
          <w:p w14:paraId="72D57658" w14:textId="132AB9F7" w:rsidR="00903848" w:rsidRPr="00903848" w:rsidRDefault="00903848" w:rsidP="00903848">
            <w:pPr>
              <w:jc w:val="right"/>
              <w:rPr>
                <w:b/>
                <w:bCs/>
                <w:color w:val="000000"/>
                <w:sz w:val="20"/>
                <w:szCs w:val="20"/>
              </w:rPr>
            </w:pPr>
            <w:r w:rsidRPr="00903848">
              <w:rPr>
                <w:b/>
                <w:bCs/>
                <w:color w:val="000000"/>
                <w:sz w:val="20"/>
                <w:szCs w:val="20"/>
              </w:rPr>
              <w:t>Prior error standard deviation</w:t>
            </w:r>
            <w:r>
              <w:rPr>
                <w:color w:val="000000"/>
                <w:sz w:val="20"/>
                <w:szCs w:val="20"/>
                <w:vertAlign w:val="superscript"/>
              </w:rPr>
              <w:t>3</w:t>
            </w:r>
          </w:p>
        </w:tc>
        <w:tc>
          <w:tcPr>
            <w:tcW w:w="1297" w:type="dxa"/>
            <w:tcBorders>
              <w:top w:val="single" w:sz="4" w:space="0" w:color="auto"/>
              <w:left w:val="nil"/>
              <w:bottom w:val="single" w:sz="4" w:space="0" w:color="auto"/>
              <w:right w:val="single" w:sz="4" w:space="0" w:color="auto"/>
            </w:tcBorders>
            <w:shd w:val="clear" w:color="auto" w:fill="auto"/>
            <w:vAlign w:val="bottom"/>
            <w:hideMark/>
          </w:tcPr>
          <w:p w14:paraId="0229F78C" w14:textId="0BAB0889" w:rsidR="00903848" w:rsidRPr="00903848" w:rsidRDefault="00903848" w:rsidP="00903848">
            <w:pPr>
              <w:jc w:val="right"/>
              <w:rPr>
                <w:b/>
                <w:bCs/>
                <w:color w:val="000000"/>
                <w:sz w:val="20"/>
                <w:szCs w:val="20"/>
              </w:rPr>
            </w:pPr>
            <w:r w:rsidRPr="00903848">
              <w:rPr>
                <w:b/>
                <w:bCs/>
                <w:color w:val="000000"/>
                <w:sz w:val="20"/>
                <w:szCs w:val="20"/>
              </w:rPr>
              <w:t>Regularization factor</w:t>
            </w:r>
            <w:r>
              <w:rPr>
                <w:color w:val="000000"/>
                <w:sz w:val="20"/>
                <w:szCs w:val="20"/>
                <w:vertAlign w:val="superscript"/>
              </w:rPr>
              <w:t>3</w:t>
            </w:r>
          </w:p>
        </w:tc>
      </w:tr>
      <w:tr w:rsidR="00903848" w:rsidRPr="00903848" w14:paraId="614AC0D5" w14:textId="77777777" w:rsidTr="00903848">
        <w:trPr>
          <w:trHeight w:val="320"/>
        </w:trPr>
        <w:tc>
          <w:tcPr>
            <w:tcW w:w="1206" w:type="dxa"/>
            <w:vMerge w:val="restart"/>
            <w:tcBorders>
              <w:top w:val="nil"/>
              <w:left w:val="single" w:sz="4" w:space="0" w:color="auto"/>
              <w:bottom w:val="single" w:sz="4" w:space="0" w:color="000000"/>
              <w:right w:val="nil"/>
            </w:tcBorders>
            <w:shd w:val="clear" w:color="auto" w:fill="auto"/>
            <w:vAlign w:val="center"/>
            <w:hideMark/>
          </w:tcPr>
          <w:p w14:paraId="6D161E50" w14:textId="77777777" w:rsidR="00903848" w:rsidRPr="00903848" w:rsidRDefault="00903848" w:rsidP="00903848">
            <w:pPr>
              <w:jc w:val="center"/>
              <w:rPr>
                <w:color w:val="000000"/>
                <w:sz w:val="20"/>
                <w:szCs w:val="20"/>
              </w:rPr>
            </w:pPr>
            <w:r w:rsidRPr="00903848">
              <w:rPr>
                <w:color w:val="000000"/>
                <w:sz w:val="20"/>
                <w:szCs w:val="20"/>
              </w:rPr>
              <w:t>Yes</w:t>
            </w:r>
          </w:p>
        </w:tc>
        <w:tc>
          <w:tcPr>
            <w:tcW w:w="1203" w:type="dxa"/>
            <w:vMerge w:val="restart"/>
            <w:tcBorders>
              <w:top w:val="nil"/>
              <w:left w:val="nil"/>
              <w:bottom w:val="single" w:sz="4" w:space="0" w:color="000000"/>
              <w:right w:val="nil"/>
            </w:tcBorders>
            <w:shd w:val="clear" w:color="auto" w:fill="auto"/>
            <w:vAlign w:val="center"/>
            <w:hideMark/>
          </w:tcPr>
          <w:p w14:paraId="0495C61F" w14:textId="77777777" w:rsidR="00903848" w:rsidRPr="00903848" w:rsidRDefault="00903848" w:rsidP="00903848">
            <w:pPr>
              <w:jc w:val="center"/>
              <w:rPr>
                <w:color w:val="000000"/>
                <w:sz w:val="20"/>
                <w:szCs w:val="20"/>
              </w:rPr>
            </w:pPr>
            <w:r w:rsidRPr="00903848">
              <w:rPr>
                <w:color w:val="000000"/>
                <w:sz w:val="20"/>
                <w:szCs w:val="20"/>
              </w:rPr>
              <w:t>Yes</w:t>
            </w:r>
          </w:p>
        </w:tc>
        <w:tc>
          <w:tcPr>
            <w:tcW w:w="1354" w:type="dxa"/>
            <w:tcBorders>
              <w:top w:val="nil"/>
              <w:left w:val="nil"/>
              <w:bottom w:val="single" w:sz="4" w:space="0" w:color="D9D9D9"/>
              <w:right w:val="nil"/>
            </w:tcBorders>
            <w:shd w:val="clear" w:color="auto" w:fill="auto"/>
            <w:vAlign w:val="center"/>
            <w:hideMark/>
          </w:tcPr>
          <w:p w14:paraId="00DE4BD6" w14:textId="77777777" w:rsidR="00903848" w:rsidRPr="00903848" w:rsidRDefault="00903848" w:rsidP="00903848">
            <w:pPr>
              <w:jc w:val="right"/>
              <w:rPr>
                <w:color w:val="000000"/>
                <w:sz w:val="20"/>
                <w:szCs w:val="20"/>
              </w:rPr>
            </w:pPr>
            <w:r w:rsidRPr="00903848">
              <w:rPr>
                <w:color w:val="000000"/>
                <w:sz w:val="20"/>
                <w:szCs w:val="20"/>
              </w:rPr>
              <w:t>50%</w:t>
            </w:r>
          </w:p>
        </w:tc>
        <w:tc>
          <w:tcPr>
            <w:tcW w:w="1297" w:type="dxa"/>
            <w:tcBorders>
              <w:top w:val="nil"/>
              <w:left w:val="nil"/>
              <w:bottom w:val="single" w:sz="4" w:space="0" w:color="D9D9D9"/>
              <w:right w:val="single" w:sz="4" w:space="0" w:color="auto"/>
            </w:tcBorders>
            <w:shd w:val="clear" w:color="auto" w:fill="auto"/>
            <w:vAlign w:val="center"/>
            <w:hideMark/>
          </w:tcPr>
          <w:p w14:paraId="6B100989" w14:textId="77777777" w:rsidR="00903848" w:rsidRPr="00903848" w:rsidRDefault="00903848" w:rsidP="00903848">
            <w:pPr>
              <w:jc w:val="right"/>
              <w:rPr>
                <w:color w:val="000000"/>
                <w:sz w:val="20"/>
                <w:szCs w:val="20"/>
              </w:rPr>
            </w:pPr>
            <w:r w:rsidRPr="00903848">
              <w:rPr>
                <w:color w:val="000000"/>
                <w:sz w:val="20"/>
                <w:szCs w:val="20"/>
              </w:rPr>
              <w:t>0.2</w:t>
            </w:r>
          </w:p>
        </w:tc>
      </w:tr>
      <w:tr w:rsidR="00903848" w:rsidRPr="00903848" w14:paraId="1B0F82D3" w14:textId="77777777" w:rsidTr="00903848">
        <w:trPr>
          <w:trHeight w:val="320"/>
        </w:trPr>
        <w:tc>
          <w:tcPr>
            <w:tcW w:w="1206" w:type="dxa"/>
            <w:vMerge/>
            <w:tcBorders>
              <w:top w:val="nil"/>
              <w:left w:val="single" w:sz="4" w:space="0" w:color="auto"/>
              <w:bottom w:val="single" w:sz="4" w:space="0" w:color="000000"/>
              <w:right w:val="nil"/>
            </w:tcBorders>
            <w:vAlign w:val="center"/>
            <w:hideMark/>
          </w:tcPr>
          <w:p w14:paraId="0BD49EB2" w14:textId="77777777" w:rsidR="00903848" w:rsidRPr="00903848" w:rsidRDefault="00903848" w:rsidP="00903848">
            <w:pPr>
              <w:rPr>
                <w:color w:val="000000"/>
                <w:sz w:val="20"/>
                <w:szCs w:val="20"/>
              </w:rPr>
            </w:pPr>
          </w:p>
        </w:tc>
        <w:tc>
          <w:tcPr>
            <w:tcW w:w="1203" w:type="dxa"/>
            <w:vMerge/>
            <w:tcBorders>
              <w:top w:val="nil"/>
              <w:left w:val="nil"/>
              <w:bottom w:val="single" w:sz="4" w:space="0" w:color="000000"/>
              <w:right w:val="nil"/>
            </w:tcBorders>
            <w:vAlign w:val="center"/>
            <w:hideMark/>
          </w:tcPr>
          <w:p w14:paraId="76D8DB0B" w14:textId="77777777" w:rsidR="00903848" w:rsidRPr="00903848" w:rsidRDefault="00903848" w:rsidP="00903848">
            <w:pPr>
              <w:rPr>
                <w:color w:val="000000"/>
                <w:sz w:val="20"/>
                <w:szCs w:val="20"/>
              </w:rPr>
            </w:pPr>
          </w:p>
        </w:tc>
        <w:tc>
          <w:tcPr>
            <w:tcW w:w="1354" w:type="dxa"/>
            <w:tcBorders>
              <w:top w:val="nil"/>
              <w:left w:val="nil"/>
              <w:bottom w:val="single" w:sz="4" w:space="0" w:color="auto"/>
              <w:right w:val="nil"/>
            </w:tcBorders>
            <w:shd w:val="clear" w:color="auto" w:fill="auto"/>
            <w:vAlign w:val="center"/>
            <w:hideMark/>
          </w:tcPr>
          <w:p w14:paraId="785820AA" w14:textId="77777777" w:rsidR="00903848" w:rsidRPr="00903848" w:rsidRDefault="00903848" w:rsidP="00903848">
            <w:pPr>
              <w:jc w:val="right"/>
              <w:rPr>
                <w:color w:val="000000"/>
                <w:sz w:val="20"/>
                <w:szCs w:val="20"/>
              </w:rPr>
            </w:pPr>
            <w:r w:rsidRPr="00903848">
              <w:rPr>
                <w:color w:val="000000"/>
                <w:sz w:val="20"/>
                <w:szCs w:val="20"/>
              </w:rPr>
              <w:t>75%</w:t>
            </w:r>
          </w:p>
        </w:tc>
        <w:tc>
          <w:tcPr>
            <w:tcW w:w="1297" w:type="dxa"/>
            <w:tcBorders>
              <w:top w:val="nil"/>
              <w:left w:val="nil"/>
              <w:bottom w:val="single" w:sz="4" w:space="0" w:color="auto"/>
              <w:right w:val="single" w:sz="4" w:space="0" w:color="auto"/>
            </w:tcBorders>
            <w:shd w:val="clear" w:color="auto" w:fill="auto"/>
            <w:vAlign w:val="center"/>
            <w:hideMark/>
          </w:tcPr>
          <w:p w14:paraId="67EA1AB5" w14:textId="77777777" w:rsidR="00903848" w:rsidRPr="00903848" w:rsidRDefault="00903848" w:rsidP="00903848">
            <w:pPr>
              <w:jc w:val="right"/>
              <w:rPr>
                <w:color w:val="000000"/>
                <w:sz w:val="20"/>
                <w:szCs w:val="20"/>
              </w:rPr>
            </w:pPr>
            <w:r w:rsidRPr="00903848">
              <w:rPr>
                <w:color w:val="000000"/>
                <w:sz w:val="20"/>
                <w:szCs w:val="20"/>
              </w:rPr>
              <w:t>0.45</w:t>
            </w:r>
          </w:p>
        </w:tc>
      </w:tr>
      <w:tr w:rsidR="00903848" w:rsidRPr="00903848" w14:paraId="22CB35B9" w14:textId="77777777" w:rsidTr="00903848">
        <w:trPr>
          <w:trHeight w:val="320"/>
        </w:trPr>
        <w:tc>
          <w:tcPr>
            <w:tcW w:w="1206" w:type="dxa"/>
            <w:vMerge w:val="restart"/>
            <w:tcBorders>
              <w:top w:val="nil"/>
              <w:left w:val="single" w:sz="4" w:space="0" w:color="auto"/>
              <w:bottom w:val="single" w:sz="4" w:space="0" w:color="000000"/>
              <w:right w:val="nil"/>
            </w:tcBorders>
            <w:shd w:val="clear" w:color="auto" w:fill="auto"/>
            <w:vAlign w:val="center"/>
            <w:hideMark/>
          </w:tcPr>
          <w:p w14:paraId="3D1A8FCD" w14:textId="77777777" w:rsidR="00903848" w:rsidRPr="00903848" w:rsidRDefault="00903848" w:rsidP="00903848">
            <w:pPr>
              <w:jc w:val="center"/>
              <w:rPr>
                <w:color w:val="000000"/>
                <w:sz w:val="20"/>
                <w:szCs w:val="20"/>
              </w:rPr>
            </w:pPr>
            <w:r w:rsidRPr="00903848">
              <w:rPr>
                <w:color w:val="000000"/>
                <w:sz w:val="20"/>
                <w:szCs w:val="20"/>
              </w:rPr>
              <w:t>Yes</w:t>
            </w:r>
          </w:p>
        </w:tc>
        <w:tc>
          <w:tcPr>
            <w:tcW w:w="1203" w:type="dxa"/>
            <w:vMerge w:val="restart"/>
            <w:tcBorders>
              <w:top w:val="nil"/>
              <w:left w:val="nil"/>
              <w:bottom w:val="single" w:sz="4" w:space="0" w:color="000000"/>
              <w:right w:val="nil"/>
            </w:tcBorders>
            <w:shd w:val="clear" w:color="auto" w:fill="auto"/>
            <w:vAlign w:val="center"/>
            <w:hideMark/>
          </w:tcPr>
          <w:p w14:paraId="3F0B7953" w14:textId="77777777" w:rsidR="00903848" w:rsidRPr="00903848" w:rsidRDefault="00903848" w:rsidP="00903848">
            <w:pPr>
              <w:jc w:val="center"/>
              <w:rPr>
                <w:color w:val="000000"/>
                <w:sz w:val="20"/>
                <w:szCs w:val="20"/>
              </w:rPr>
            </w:pPr>
            <w:r w:rsidRPr="00903848">
              <w:rPr>
                <w:color w:val="000000"/>
                <w:sz w:val="20"/>
                <w:szCs w:val="20"/>
              </w:rPr>
              <w:t>No</w:t>
            </w:r>
          </w:p>
        </w:tc>
        <w:tc>
          <w:tcPr>
            <w:tcW w:w="1354" w:type="dxa"/>
            <w:tcBorders>
              <w:top w:val="nil"/>
              <w:left w:val="nil"/>
              <w:bottom w:val="single" w:sz="4" w:space="0" w:color="D9D9D9"/>
              <w:right w:val="nil"/>
            </w:tcBorders>
            <w:shd w:val="clear" w:color="auto" w:fill="auto"/>
            <w:vAlign w:val="center"/>
            <w:hideMark/>
          </w:tcPr>
          <w:p w14:paraId="363A346D" w14:textId="77777777" w:rsidR="00903848" w:rsidRPr="00903848" w:rsidRDefault="00903848" w:rsidP="00903848">
            <w:pPr>
              <w:jc w:val="right"/>
              <w:rPr>
                <w:color w:val="000000"/>
                <w:sz w:val="20"/>
                <w:szCs w:val="20"/>
              </w:rPr>
            </w:pPr>
            <w:r w:rsidRPr="00903848">
              <w:rPr>
                <w:color w:val="000000"/>
                <w:sz w:val="20"/>
                <w:szCs w:val="20"/>
              </w:rPr>
              <w:t>50%</w:t>
            </w:r>
          </w:p>
        </w:tc>
        <w:tc>
          <w:tcPr>
            <w:tcW w:w="1297" w:type="dxa"/>
            <w:tcBorders>
              <w:top w:val="nil"/>
              <w:left w:val="nil"/>
              <w:bottom w:val="single" w:sz="4" w:space="0" w:color="D9D9D9"/>
              <w:right w:val="single" w:sz="4" w:space="0" w:color="auto"/>
            </w:tcBorders>
            <w:shd w:val="clear" w:color="auto" w:fill="auto"/>
            <w:vAlign w:val="center"/>
            <w:hideMark/>
          </w:tcPr>
          <w:p w14:paraId="71FA1A2D" w14:textId="77777777" w:rsidR="00903848" w:rsidRPr="00903848" w:rsidRDefault="00903848" w:rsidP="00903848">
            <w:pPr>
              <w:jc w:val="right"/>
              <w:rPr>
                <w:color w:val="000000"/>
                <w:sz w:val="20"/>
                <w:szCs w:val="20"/>
              </w:rPr>
            </w:pPr>
            <w:r w:rsidRPr="00903848">
              <w:rPr>
                <w:color w:val="000000"/>
                <w:sz w:val="20"/>
                <w:szCs w:val="20"/>
              </w:rPr>
              <w:t>0.175</w:t>
            </w:r>
          </w:p>
        </w:tc>
      </w:tr>
      <w:tr w:rsidR="00903848" w:rsidRPr="00903848" w14:paraId="1B857C16" w14:textId="77777777" w:rsidTr="00903848">
        <w:trPr>
          <w:trHeight w:val="320"/>
        </w:trPr>
        <w:tc>
          <w:tcPr>
            <w:tcW w:w="1206" w:type="dxa"/>
            <w:vMerge/>
            <w:tcBorders>
              <w:top w:val="nil"/>
              <w:left w:val="single" w:sz="4" w:space="0" w:color="auto"/>
              <w:bottom w:val="single" w:sz="4" w:space="0" w:color="000000"/>
              <w:right w:val="nil"/>
            </w:tcBorders>
            <w:vAlign w:val="center"/>
            <w:hideMark/>
          </w:tcPr>
          <w:p w14:paraId="68D8B9F8" w14:textId="77777777" w:rsidR="00903848" w:rsidRPr="00903848" w:rsidRDefault="00903848" w:rsidP="00903848">
            <w:pPr>
              <w:rPr>
                <w:color w:val="000000"/>
                <w:sz w:val="20"/>
                <w:szCs w:val="20"/>
              </w:rPr>
            </w:pPr>
          </w:p>
        </w:tc>
        <w:tc>
          <w:tcPr>
            <w:tcW w:w="1203" w:type="dxa"/>
            <w:vMerge/>
            <w:tcBorders>
              <w:top w:val="nil"/>
              <w:left w:val="nil"/>
              <w:bottom w:val="single" w:sz="4" w:space="0" w:color="000000"/>
              <w:right w:val="nil"/>
            </w:tcBorders>
            <w:vAlign w:val="center"/>
            <w:hideMark/>
          </w:tcPr>
          <w:p w14:paraId="5D634F09" w14:textId="77777777" w:rsidR="00903848" w:rsidRPr="00903848" w:rsidRDefault="00903848" w:rsidP="00903848">
            <w:pPr>
              <w:rPr>
                <w:color w:val="000000"/>
                <w:sz w:val="20"/>
                <w:szCs w:val="20"/>
              </w:rPr>
            </w:pPr>
          </w:p>
        </w:tc>
        <w:tc>
          <w:tcPr>
            <w:tcW w:w="1354" w:type="dxa"/>
            <w:tcBorders>
              <w:top w:val="nil"/>
              <w:left w:val="nil"/>
              <w:bottom w:val="single" w:sz="4" w:space="0" w:color="D9D9D9"/>
              <w:right w:val="nil"/>
            </w:tcBorders>
            <w:shd w:val="clear" w:color="auto" w:fill="auto"/>
            <w:vAlign w:val="center"/>
            <w:hideMark/>
          </w:tcPr>
          <w:p w14:paraId="45DBF458" w14:textId="77777777" w:rsidR="00903848" w:rsidRPr="00903848" w:rsidRDefault="00903848" w:rsidP="00903848">
            <w:pPr>
              <w:jc w:val="right"/>
              <w:rPr>
                <w:color w:val="000000"/>
                <w:sz w:val="20"/>
                <w:szCs w:val="20"/>
              </w:rPr>
            </w:pPr>
            <w:r w:rsidRPr="00903848">
              <w:rPr>
                <w:color w:val="000000"/>
                <w:sz w:val="20"/>
                <w:szCs w:val="20"/>
              </w:rPr>
              <w:t>75%</w:t>
            </w:r>
          </w:p>
        </w:tc>
        <w:tc>
          <w:tcPr>
            <w:tcW w:w="1297" w:type="dxa"/>
            <w:tcBorders>
              <w:top w:val="nil"/>
              <w:left w:val="nil"/>
              <w:bottom w:val="single" w:sz="4" w:space="0" w:color="D9D9D9"/>
              <w:right w:val="single" w:sz="4" w:space="0" w:color="auto"/>
            </w:tcBorders>
            <w:shd w:val="clear" w:color="auto" w:fill="auto"/>
            <w:vAlign w:val="center"/>
            <w:hideMark/>
          </w:tcPr>
          <w:p w14:paraId="2239B946" w14:textId="77777777" w:rsidR="00903848" w:rsidRPr="00903848" w:rsidRDefault="00903848" w:rsidP="00903848">
            <w:pPr>
              <w:jc w:val="right"/>
              <w:rPr>
                <w:color w:val="000000"/>
                <w:sz w:val="20"/>
                <w:szCs w:val="20"/>
              </w:rPr>
            </w:pPr>
            <w:r w:rsidRPr="00903848">
              <w:rPr>
                <w:color w:val="000000"/>
                <w:sz w:val="20"/>
                <w:szCs w:val="20"/>
              </w:rPr>
              <w:t>0.3</w:t>
            </w:r>
          </w:p>
        </w:tc>
      </w:tr>
      <w:tr w:rsidR="00903848" w:rsidRPr="00903848" w14:paraId="1EE852DB" w14:textId="77777777" w:rsidTr="00903848">
        <w:trPr>
          <w:trHeight w:val="320"/>
        </w:trPr>
        <w:tc>
          <w:tcPr>
            <w:tcW w:w="1206" w:type="dxa"/>
            <w:vMerge/>
            <w:tcBorders>
              <w:top w:val="nil"/>
              <w:left w:val="single" w:sz="4" w:space="0" w:color="auto"/>
              <w:bottom w:val="single" w:sz="4" w:space="0" w:color="000000"/>
              <w:right w:val="nil"/>
            </w:tcBorders>
            <w:vAlign w:val="center"/>
            <w:hideMark/>
          </w:tcPr>
          <w:p w14:paraId="6AF620AC" w14:textId="77777777" w:rsidR="00903848" w:rsidRPr="00903848" w:rsidRDefault="00903848" w:rsidP="00903848">
            <w:pPr>
              <w:rPr>
                <w:color w:val="000000"/>
                <w:sz w:val="20"/>
                <w:szCs w:val="20"/>
              </w:rPr>
            </w:pPr>
          </w:p>
        </w:tc>
        <w:tc>
          <w:tcPr>
            <w:tcW w:w="1203" w:type="dxa"/>
            <w:vMerge/>
            <w:tcBorders>
              <w:top w:val="nil"/>
              <w:left w:val="nil"/>
              <w:bottom w:val="single" w:sz="4" w:space="0" w:color="000000"/>
              <w:right w:val="nil"/>
            </w:tcBorders>
            <w:vAlign w:val="center"/>
            <w:hideMark/>
          </w:tcPr>
          <w:p w14:paraId="7F5047AA" w14:textId="77777777" w:rsidR="00903848" w:rsidRPr="00903848" w:rsidRDefault="00903848" w:rsidP="00903848">
            <w:pPr>
              <w:rPr>
                <w:color w:val="000000"/>
                <w:sz w:val="20"/>
                <w:szCs w:val="20"/>
              </w:rPr>
            </w:pPr>
          </w:p>
        </w:tc>
        <w:tc>
          <w:tcPr>
            <w:tcW w:w="1354" w:type="dxa"/>
            <w:tcBorders>
              <w:top w:val="nil"/>
              <w:left w:val="nil"/>
              <w:bottom w:val="single" w:sz="4" w:space="0" w:color="auto"/>
              <w:right w:val="nil"/>
            </w:tcBorders>
            <w:shd w:val="clear" w:color="auto" w:fill="auto"/>
            <w:vAlign w:val="center"/>
            <w:hideMark/>
          </w:tcPr>
          <w:p w14:paraId="45DA353A" w14:textId="77777777" w:rsidR="00903848" w:rsidRPr="00903848" w:rsidRDefault="00903848" w:rsidP="00903848">
            <w:pPr>
              <w:jc w:val="right"/>
              <w:rPr>
                <w:color w:val="000000"/>
                <w:sz w:val="20"/>
                <w:szCs w:val="20"/>
              </w:rPr>
            </w:pPr>
            <w:r w:rsidRPr="00903848">
              <w:rPr>
                <w:color w:val="000000"/>
                <w:sz w:val="20"/>
                <w:szCs w:val="20"/>
              </w:rPr>
              <w:t>100%</w:t>
            </w:r>
          </w:p>
        </w:tc>
        <w:tc>
          <w:tcPr>
            <w:tcW w:w="1297" w:type="dxa"/>
            <w:tcBorders>
              <w:top w:val="nil"/>
              <w:left w:val="nil"/>
              <w:bottom w:val="single" w:sz="4" w:space="0" w:color="auto"/>
              <w:right w:val="single" w:sz="4" w:space="0" w:color="auto"/>
            </w:tcBorders>
            <w:shd w:val="clear" w:color="auto" w:fill="auto"/>
            <w:vAlign w:val="center"/>
            <w:hideMark/>
          </w:tcPr>
          <w:p w14:paraId="5F38BE45" w14:textId="77777777" w:rsidR="00903848" w:rsidRPr="00903848" w:rsidRDefault="00903848" w:rsidP="00903848">
            <w:pPr>
              <w:jc w:val="right"/>
              <w:rPr>
                <w:color w:val="000000"/>
                <w:sz w:val="20"/>
                <w:szCs w:val="20"/>
              </w:rPr>
            </w:pPr>
            <w:r w:rsidRPr="00903848">
              <w:rPr>
                <w:color w:val="000000"/>
                <w:sz w:val="20"/>
                <w:szCs w:val="20"/>
              </w:rPr>
              <w:t>0.5</w:t>
            </w:r>
          </w:p>
        </w:tc>
      </w:tr>
      <w:tr w:rsidR="00903848" w:rsidRPr="00903848" w14:paraId="3958A5E4" w14:textId="77777777" w:rsidTr="00903848">
        <w:trPr>
          <w:trHeight w:val="320"/>
        </w:trPr>
        <w:tc>
          <w:tcPr>
            <w:tcW w:w="1206" w:type="dxa"/>
            <w:vMerge w:val="restart"/>
            <w:tcBorders>
              <w:top w:val="nil"/>
              <w:left w:val="single" w:sz="4" w:space="0" w:color="auto"/>
              <w:bottom w:val="single" w:sz="4" w:space="0" w:color="000000"/>
              <w:right w:val="nil"/>
            </w:tcBorders>
            <w:shd w:val="clear" w:color="auto" w:fill="auto"/>
            <w:vAlign w:val="center"/>
            <w:hideMark/>
          </w:tcPr>
          <w:p w14:paraId="51BF63B7" w14:textId="77777777" w:rsidR="00903848" w:rsidRPr="00903848" w:rsidRDefault="00903848" w:rsidP="00903848">
            <w:pPr>
              <w:jc w:val="center"/>
              <w:rPr>
                <w:color w:val="000000"/>
                <w:sz w:val="20"/>
                <w:szCs w:val="20"/>
              </w:rPr>
            </w:pPr>
            <w:r w:rsidRPr="00903848">
              <w:rPr>
                <w:color w:val="000000"/>
                <w:sz w:val="20"/>
                <w:szCs w:val="20"/>
              </w:rPr>
              <w:t>No</w:t>
            </w:r>
          </w:p>
        </w:tc>
        <w:tc>
          <w:tcPr>
            <w:tcW w:w="1203" w:type="dxa"/>
            <w:vMerge w:val="restart"/>
            <w:tcBorders>
              <w:top w:val="nil"/>
              <w:left w:val="nil"/>
              <w:bottom w:val="single" w:sz="4" w:space="0" w:color="000000"/>
              <w:right w:val="nil"/>
            </w:tcBorders>
            <w:shd w:val="clear" w:color="auto" w:fill="auto"/>
            <w:vAlign w:val="center"/>
            <w:hideMark/>
          </w:tcPr>
          <w:p w14:paraId="36613A40" w14:textId="77777777" w:rsidR="00903848" w:rsidRPr="00903848" w:rsidRDefault="00903848" w:rsidP="00903848">
            <w:pPr>
              <w:jc w:val="center"/>
              <w:rPr>
                <w:color w:val="000000"/>
                <w:sz w:val="20"/>
                <w:szCs w:val="20"/>
              </w:rPr>
            </w:pPr>
            <w:r w:rsidRPr="00903848">
              <w:rPr>
                <w:color w:val="000000"/>
                <w:sz w:val="20"/>
                <w:szCs w:val="20"/>
              </w:rPr>
              <w:t>Yes</w:t>
            </w:r>
          </w:p>
        </w:tc>
        <w:tc>
          <w:tcPr>
            <w:tcW w:w="1354" w:type="dxa"/>
            <w:tcBorders>
              <w:top w:val="nil"/>
              <w:left w:val="nil"/>
              <w:bottom w:val="single" w:sz="4" w:space="0" w:color="D9D9D9"/>
              <w:right w:val="nil"/>
            </w:tcBorders>
            <w:shd w:val="clear" w:color="auto" w:fill="auto"/>
            <w:vAlign w:val="center"/>
            <w:hideMark/>
          </w:tcPr>
          <w:p w14:paraId="4B0469C3" w14:textId="77777777" w:rsidR="00903848" w:rsidRPr="00903848" w:rsidRDefault="00903848" w:rsidP="00903848">
            <w:pPr>
              <w:jc w:val="right"/>
              <w:rPr>
                <w:color w:val="000000"/>
                <w:sz w:val="20"/>
                <w:szCs w:val="20"/>
              </w:rPr>
            </w:pPr>
            <w:r w:rsidRPr="00903848">
              <w:rPr>
                <w:color w:val="000000"/>
                <w:sz w:val="20"/>
                <w:szCs w:val="20"/>
              </w:rPr>
              <w:t>50%</w:t>
            </w:r>
          </w:p>
        </w:tc>
        <w:tc>
          <w:tcPr>
            <w:tcW w:w="1297" w:type="dxa"/>
            <w:tcBorders>
              <w:top w:val="nil"/>
              <w:left w:val="nil"/>
              <w:bottom w:val="single" w:sz="4" w:space="0" w:color="D9D9D9"/>
              <w:right w:val="single" w:sz="4" w:space="0" w:color="auto"/>
            </w:tcBorders>
            <w:shd w:val="clear" w:color="auto" w:fill="auto"/>
            <w:vAlign w:val="center"/>
            <w:hideMark/>
          </w:tcPr>
          <w:p w14:paraId="035A46BE" w14:textId="77777777" w:rsidR="00903848" w:rsidRPr="00903848" w:rsidRDefault="00903848" w:rsidP="00903848">
            <w:pPr>
              <w:jc w:val="right"/>
              <w:rPr>
                <w:color w:val="000000"/>
                <w:sz w:val="20"/>
                <w:szCs w:val="20"/>
              </w:rPr>
            </w:pPr>
            <w:r w:rsidRPr="00903848">
              <w:rPr>
                <w:color w:val="000000"/>
                <w:sz w:val="20"/>
                <w:szCs w:val="20"/>
              </w:rPr>
              <w:t>0.175</w:t>
            </w:r>
          </w:p>
        </w:tc>
      </w:tr>
      <w:tr w:rsidR="00903848" w:rsidRPr="00903848" w14:paraId="0590B75D" w14:textId="77777777" w:rsidTr="00903848">
        <w:trPr>
          <w:trHeight w:val="320"/>
        </w:trPr>
        <w:tc>
          <w:tcPr>
            <w:tcW w:w="1206" w:type="dxa"/>
            <w:vMerge/>
            <w:tcBorders>
              <w:top w:val="nil"/>
              <w:left w:val="single" w:sz="4" w:space="0" w:color="auto"/>
              <w:bottom w:val="single" w:sz="4" w:space="0" w:color="000000"/>
              <w:right w:val="nil"/>
            </w:tcBorders>
            <w:vAlign w:val="center"/>
            <w:hideMark/>
          </w:tcPr>
          <w:p w14:paraId="18E0DE84" w14:textId="77777777" w:rsidR="00903848" w:rsidRPr="00903848" w:rsidRDefault="00903848" w:rsidP="00903848">
            <w:pPr>
              <w:rPr>
                <w:color w:val="000000"/>
                <w:sz w:val="20"/>
                <w:szCs w:val="20"/>
              </w:rPr>
            </w:pPr>
          </w:p>
        </w:tc>
        <w:tc>
          <w:tcPr>
            <w:tcW w:w="1203" w:type="dxa"/>
            <w:vMerge/>
            <w:tcBorders>
              <w:top w:val="nil"/>
              <w:left w:val="nil"/>
              <w:bottom w:val="single" w:sz="4" w:space="0" w:color="000000"/>
              <w:right w:val="nil"/>
            </w:tcBorders>
            <w:vAlign w:val="center"/>
            <w:hideMark/>
          </w:tcPr>
          <w:p w14:paraId="05C53AC2" w14:textId="77777777" w:rsidR="00903848" w:rsidRPr="00903848" w:rsidRDefault="00903848" w:rsidP="00903848">
            <w:pPr>
              <w:rPr>
                <w:color w:val="000000"/>
                <w:sz w:val="20"/>
                <w:szCs w:val="20"/>
              </w:rPr>
            </w:pPr>
          </w:p>
        </w:tc>
        <w:tc>
          <w:tcPr>
            <w:tcW w:w="1354" w:type="dxa"/>
            <w:tcBorders>
              <w:top w:val="nil"/>
              <w:left w:val="nil"/>
              <w:bottom w:val="single" w:sz="4" w:space="0" w:color="auto"/>
              <w:right w:val="nil"/>
            </w:tcBorders>
            <w:shd w:val="clear" w:color="auto" w:fill="auto"/>
            <w:vAlign w:val="center"/>
            <w:hideMark/>
          </w:tcPr>
          <w:p w14:paraId="7A6BDEEB" w14:textId="77777777" w:rsidR="00903848" w:rsidRPr="00903848" w:rsidRDefault="00903848" w:rsidP="00903848">
            <w:pPr>
              <w:jc w:val="right"/>
              <w:rPr>
                <w:color w:val="000000"/>
                <w:sz w:val="20"/>
                <w:szCs w:val="20"/>
              </w:rPr>
            </w:pPr>
            <w:r w:rsidRPr="00903848">
              <w:rPr>
                <w:color w:val="000000"/>
                <w:sz w:val="20"/>
                <w:szCs w:val="20"/>
              </w:rPr>
              <w:t>75%</w:t>
            </w:r>
          </w:p>
        </w:tc>
        <w:tc>
          <w:tcPr>
            <w:tcW w:w="1297" w:type="dxa"/>
            <w:tcBorders>
              <w:top w:val="nil"/>
              <w:left w:val="nil"/>
              <w:bottom w:val="single" w:sz="4" w:space="0" w:color="auto"/>
              <w:right w:val="single" w:sz="4" w:space="0" w:color="auto"/>
            </w:tcBorders>
            <w:shd w:val="clear" w:color="auto" w:fill="auto"/>
            <w:vAlign w:val="center"/>
            <w:hideMark/>
          </w:tcPr>
          <w:p w14:paraId="1753D14A" w14:textId="77777777" w:rsidR="00903848" w:rsidRPr="00903848" w:rsidRDefault="00903848" w:rsidP="00903848">
            <w:pPr>
              <w:jc w:val="right"/>
              <w:rPr>
                <w:color w:val="000000"/>
                <w:sz w:val="20"/>
                <w:szCs w:val="20"/>
              </w:rPr>
            </w:pPr>
            <w:r w:rsidRPr="00903848">
              <w:rPr>
                <w:color w:val="000000"/>
                <w:sz w:val="20"/>
                <w:szCs w:val="20"/>
              </w:rPr>
              <w:t>0.35</w:t>
            </w:r>
          </w:p>
        </w:tc>
      </w:tr>
      <w:tr w:rsidR="00903848" w:rsidRPr="00903848" w14:paraId="47854540" w14:textId="77777777" w:rsidTr="00903848">
        <w:trPr>
          <w:trHeight w:val="320"/>
        </w:trPr>
        <w:tc>
          <w:tcPr>
            <w:tcW w:w="1206" w:type="dxa"/>
            <w:tcBorders>
              <w:top w:val="nil"/>
              <w:left w:val="single" w:sz="4" w:space="0" w:color="auto"/>
              <w:bottom w:val="single" w:sz="4" w:space="0" w:color="auto"/>
              <w:right w:val="nil"/>
            </w:tcBorders>
            <w:shd w:val="clear" w:color="auto" w:fill="auto"/>
            <w:vAlign w:val="center"/>
            <w:hideMark/>
          </w:tcPr>
          <w:p w14:paraId="1BD71619" w14:textId="77777777" w:rsidR="00903848" w:rsidRPr="00903848" w:rsidRDefault="00903848" w:rsidP="00903848">
            <w:pPr>
              <w:jc w:val="center"/>
              <w:rPr>
                <w:color w:val="000000"/>
                <w:sz w:val="20"/>
                <w:szCs w:val="20"/>
              </w:rPr>
            </w:pPr>
            <w:r w:rsidRPr="00903848">
              <w:rPr>
                <w:color w:val="000000"/>
                <w:sz w:val="20"/>
                <w:szCs w:val="20"/>
              </w:rPr>
              <w:t>No</w:t>
            </w:r>
          </w:p>
        </w:tc>
        <w:tc>
          <w:tcPr>
            <w:tcW w:w="1203" w:type="dxa"/>
            <w:tcBorders>
              <w:top w:val="nil"/>
              <w:left w:val="nil"/>
              <w:bottom w:val="single" w:sz="4" w:space="0" w:color="auto"/>
              <w:right w:val="nil"/>
            </w:tcBorders>
            <w:shd w:val="clear" w:color="auto" w:fill="auto"/>
            <w:vAlign w:val="center"/>
            <w:hideMark/>
          </w:tcPr>
          <w:p w14:paraId="2577701C" w14:textId="77777777" w:rsidR="00903848" w:rsidRPr="00903848" w:rsidRDefault="00903848" w:rsidP="00903848">
            <w:pPr>
              <w:jc w:val="center"/>
              <w:rPr>
                <w:color w:val="000000"/>
                <w:sz w:val="20"/>
                <w:szCs w:val="20"/>
              </w:rPr>
            </w:pPr>
            <w:r w:rsidRPr="00903848">
              <w:rPr>
                <w:color w:val="000000"/>
                <w:sz w:val="20"/>
                <w:szCs w:val="20"/>
              </w:rPr>
              <w:t>No</w:t>
            </w:r>
          </w:p>
        </w:tc>
        <w:tc>
          <w:tcPr>
            <w:tcW w:w="1354" w:type="dxa"/>
            <w:tcBorders>
              <w:top w:val="nil"/>
              <w:left w:val="nil"/>
              <w:bottom w:val="single" w:sz="4" w:space="0" w:color="auto"/>
              <w:right w:val="nil"/>
            </w:tcBorders>
            <w:shd w:val="clear" w:color="auto" w:fill="auto"/>
            <w:vAlign w:val="center"/>
            <w:hideMark/>
          </w:tcPr>
          <w:p w14:paraId="7214B065" w14:textId="77777777" w:rsidR="00903848" w:rsidRPr="00903848" w:rsidRDefault="00903848" w:rsidP="00903848">
            <w:pPr>
              <w:jc w:val="right"/>
              <w:rPr>
                <w:color w:val="000000"/>
                <w:sz w:val="20"/>
                <w:szCs w:val="20"/>
              </w:rPr>
            </w:pPr>
            <w:r w:rsidRPr="00903848">
              <w:rPr>
                <w:color w:val="000000"/>
                <w:sz w:val="20"/>
                <w:szCs w:val="20"/>
              </w:rPr>
              <w:t>75%</w:t>
            </w:r>
          </w:p>
        </w:tc>
        <w:tc>
          <w:tcPr>
            <w:tcW w:w="1297" w:type="dxa"/>
            <w:tcBorders>
              <w:top w:val="nil"/>
              <w:left w:val="nil"/>
              <w:bottom w:val="single" w:sz="4" w:space="0" w:color="auto"/>
              <w:right w:val="single" w:sz="4" w:space="0" w:color="auto"/>
            </w:tcBorders>
            <w:shd w:val="clear" w:color="auto" w:fill="auto"/>
            <w:vAlign w:val="center"/>
            <w:hideMark/>
          </w:tcPr>
          <w:p w14:paraId="1EC004CF" w14:textId="77777777" w:rsidR="00903848" w:rsidRPr="00903848" w:rsidRDefault="00903848" w:rsidP="00903848">
            <w:pPr>
              <w:jc w:val="right"/>
              <w:rPr>
                <w:color w:val="000000"/>
                <w:sz w:val="20"/>
                <w:szCs w:val="20"/>
              </w:rPr>
            </w:pPr>
            <w:r w:rsidRPr="00903848">
              <w:rPr>
                <w:color w:val="000000"/>
                <w:sz w:val="20"/>
                <w:szCs w:val="20"/>
              </w:rPr>
              <w:t>0.175</w:t>
            </w:r>
          </w:p>
        </w:tc>
      </w:tr>
    </w:tbl>
    <w:p w14:paraId="3B38A479" w14:textId="77777777" w:rsidR="00B879B6" w:rsidRPr="000A58B1" w:rsidRDefault="00B879B6"/>
    <w:p w14:paraId="27277424" w14:textId="376C3C5F" w:rsidR="00831DC4" w:rsidRPr="00831DC4" w:rsidRDefault="00831DC4" w:rsidP="00831DC4">
      <w:r w:rsidRPr="00831DC4">
        <w:rPr>
          <w:vertAlign w:val="superscript"/>
        </w:rPr>
        <w:footnoteRef/>
      </w:r>
      <w:r w:rsidRPr="00831DC4">
        <w:t xml:space="preserve"> </w:t>
      </w:r>
      <w:r w:rsidR="00C65CC3">
        <w:t>We conduct inversions that do and do not optimize the boundary conditions. In</w:t>
      </w:r>
      <w:r w:rsidRPr="00831DC4">
        <w:t xml:space="preserve"> inversions with optimized boundary conditions, we include in the inversion state vector four boundary condition elements corresponding to the northern, eastern, southern, and western borders of the North American domain.</w:t>
      </w:r>
    </w:p>
    <w:p w14:paraId="2F9F507C" w14:textId="358538C3" w:rsidR="00831DC4" w:rsidRPr="00831DC4" w:rsidRDefault="00831DC4" w:rsidP="00831DC4">
      <w:r>
        <w:rPr>
          <w:vertAlign w:val="superscript"/>
        </w:rPr>
        <w:t>2</w:t>
      </w:r>
      <w:r w:rsidRPr="00831DC4">
        <w:t xml:space="preserve"> </w:t>
      </w:r>
      <w:r w:rsidR="00C65CC3">
        <w:t xml:space="preserve">We </w:t>
      </w:r>
      <w:del w:id="47" w:author="Daniel Jacob" w:date="2023-02-28T09:20:00Z">
        <w:r w:rsidR="00C65CC3" w:rsidDel="00F2543E">
          <w:delText xml:space="preserve">also </w:delText>
        </w:r>
      </w:del>
      <w:r w:rsidR="00C65CC3">
        <w:t xml:space="preserve">conduct inversions that do and do not correct the latitudinal bias in the </w:t>
      </w:r>
      <w:ins w:id="48" w:author="Daniel Jacob" w:date="2023-02-28T09:20:00Z">
        <w:r w:rsidR="00F2543E">
          <w:t>(</w:t>
        </w:r>
      </w:ins>
      <w:r w:rsidR="00C65CC3">
        <w:t>model – observation</w:t>
      </w:r>
      <w:ins w:id="49" w:author="Daniel Jacob" w:date="2023-02-28T09:20:00Z">
        <w:r w:rsidR="00F2543E">
          <w:t>)</w:t>
        </w:r>
      </w:ins>
      <w:r w:rsidR="00C65CC3">
        <w:t xml:space="preserve"> difference with a first order polynomial. </w:t>
      </w:r>
      <w:r w:rsidRPr="00831DC4">
        <w:t xml:space="preserve">In inversions without a latitudinal correction, we </w:t>
      </w:r>
      <w:ins w:id="50" w:author="Daniel Jacob" w:date="2023-02-28T09:22:00Z">
        <w:r w:rsidR="00F2543E">
          <w:t xml:space="preserve">still </w:t>
        </w:r>
      </w:ins>
      <w:r w:rsidRPr="00831DC4">
        <w:t xml:space="preserve">remove the mean </w:t>
      </w:r>
      <w:ins w:id="51" w:author="Daniel Jacob" w:date="2023-02-28T09:20:00Z">
        <w:r w:rsidR="00F2543E">
          <w:t>(</w:t>
        </w:r>
      </w:ins>
      <w:r w:rsidRPr="00831DC4">
        <w:t>model – observation</w:t>
      </w:r>
      <w:ins w:id="52" w:author="Daniel Jacob" w:date="2023-02-28T09:20:00Z">
        <w:r w:rsidR="00F2543E">
          <w:t>)</w:t>
        </w:r>
      </w:ins>
      <w:r w:rsidRPr="00831DC4">
        <w:t xml:space="preserve"> difference</w:t>
      </w:r>
      <w:ins w:id="53" w:author="Daniel Jacob" w:date="2023-02-28T09:22:00Z">
        <w:r w:rsidR="00F2543E">
          <w:t xml:space="preserve"> </w:t>
        </w:r>
        <w:commentRangeStart w:id="54"/>
        <w:r w:rsidR="00F2543E">
          <w:t>as might be driven by boundary condition biases</w:t>
        </w:r>
      </w:ins>
      <w:r w:rsidRPr="00831DC4">
        <w:t>.</w:t>
      </w:r>
      <w:commentRangeEnd w:id="54"/>
      <w:r w:rsidR="00F2543E">
        <w:rPr>
          <w:rStyle w:val="CommentReference"/>
          <w:rFonts w:asciiTheme="minorHAnsi" w:eastAsiaTheme="minorHAnsi" w:hAnsiTheme="minorHAnsi" w:cstheme="minorBidi"/>
        </w:rPr>
        <w:commentReference w:id="54"/>
      </w:r>
    </w:p>
    <w:p w14:paraId="44BCD733" w14:textId="09EA199B" w:rsidR="00C65CC3" w:rsidRDefault="00831DC4" w:rsidP="00831DC4">
      <w:r>
        <w:rPr>
          <w:vertAlign w:val="superscript"/>
        </w:rPr>
        <w:t>3</w:t>
      </w:r>
      <w:r w:rsidRPr="00831DC4">
        <w:t xml:space="preserve"> </w:t>
      </w:r>
      <w:r w:rsidR="00C65CC3">
        <w:t xml:space="preserve">We balance the prior and observing system errors to avoid overfitting the emissions to the observations. The regularization factor </w:t>
      </w:r>
      <m:oMath>
        <m:r>
          <w:rPr>
            <w:rFonts w:ascii="Cambria Math" w:hAnsi="Cambria Math"/>
          </w:rPr>
          <m:t>γ</m:t>
        </m:r>
      </m:oMath>
      <w:r w:rsidR="00C65CC3">
        <w:rPr>
          <w:rFonts w:eastAsiaTheme="minorEastAsia"/>
        </w:rPr>
        <w:t xml:space="preserve"> is applied to the inverse observational error covariance matrix </w:t>
      </w:r>
      <m:oMath>
        <m:sSubSup>
          <m:sSubSupPr>
            <m:ctrlPr>
              <w:rPr>
                <w:rFonts w:ascii="Cambria Math" w:hAnsi="Cambria Math"/>
                <w:i/>
                <w:iCs/>
              </w:rPr>
            </m:ctrlPr>
          </m:sSubSupPr>
          <m:e>
            <m:r>
              <m:rPr>
                <m:sty m:val="b"/>
              </m:rPr>
              <w:rPr>
                <w:rFonts w:ascii="Cambria Math" w:hAnsi="Cambria Math"/>
              </w:rPr>
              <m:t>S</m:t>
            </m:r>
            <m:ctrlPr>
              <w:rPr>
                <w:rFonts w:ascii="Cambria Math" w:hAnsi="Cambria Math"/>
                <w:b/>
                <w:bCs/>
                <w:iCs/>
              </w:rPr>
            </m:ctrlPr>
          </m:e>
          <m:sub>
            <m:r>
              <m:rPr>
                <m:sty m:val="p"/>
              </m:rPr>
              <w:rPr>
                <w:rFonts w:ascii="Cambria Math" w:hAnsi="Cambria Math"/>
              </w:rPr>
              <m:t>O</m:t>
            </m:r>
            <m:ctrlPr>
              <w:rPr>
                <w:rFonts w:ascii="Cambria Math" w:hAnsi="Cambria Math"/>
                <w:iCs/>
              </w:rPr>
            </m:ctrlPr>
          </m:sub>
          <m:sup>
            <m:r>
              <w:rPr>
                <w:rFonts w:ascii="Cambria Math" w:hAnsi="Cambria Math"/>
              </w:rPr>
              <m:t>-1</m:t>
            </m:r>
          </m:sup>
        </m:sSubSup>
      </m:oMath>
      <w:r w:rsidR="00C65CC3">
        <w:rPr>
          <w:rFonts w:eastAsiaTheme="minorEastAsia"/>
        </w:rPr>
        <w:t xml:space="preserve"> so that values less than one increase the observing system errors. We choose the value</w:t>
      </w:r>
      <w:del w:id="55" w:author="Daniel Jacob" w:date="2023-02-28T09:24:00Z">
        <w:r w:rsidR="00C65CC3" w:rsidDel="00F2543E">
          <w:rPr>
            <w:rFonts w:eastAsiaTheme="minorEastAsia"/>
          </w:rPr>
          <w:delText>s</w:delText>
        </w:r>
      </w:del>
      <w:r w:rsidR="00C65CC3">
        <w:rPr>
          <w:rFonts w:eastAsiaTheme="minorEastAsia"/>
        </w:rPr>
        <w:t xml:space="preserve"> of the regularization factor </w:t>
      </w:r>
      <w:ins w:id="56" w:author="Daniel Jacob" w:date="2023-02-28T09:24:00Z">
        <w:r w:rsidR="00F2543E">
          <w:rPr>
            <w:rFonts w:eastAsiaTheme="minorEastAsia"/>
          </w:rPr>
          <w:t>for a given invers</w:t>
        </w:r>
      </w:ins>
      <w:ins w:id="57" w:author="Daniel Jacob" w:date="2023-02-28T09:25:00Z">
        <w:r w:rsidR="00F2543E">
          <w:rPr>
            <w:rFonts w:eastAsiaTheme="minorEastAsia"/>
          </w:rPr>
          <w:t xml:space="preserve">ion so that the prior </w:t>
        </w:r>
      </w:ins>
      <w:ins w:id="58" w:author="Daniel Jacob" w:date="2023-02-28T09:30:00Z">
        <w:r w:rsidR="00F2543E">
          <w:rPr>
            <w:rFonts w:eastAsiaTheme="minorEastAsia"/>
          </w:rPr>
          <w:t>term</w:t>
        </w:r>
      </w:ins>
      <w:ins w:id="59" w:author="Daniel Jacob" w:date="2023-02-28T09:25:00Z">
        <w:r w:rsidR="00F2543E">
          <w:rPr>
            <w:rFonts w:eastAsiaTheme="minorEastAsia"/>
          </w:rPr>
          <w:t xml:space="preserve"> of the posterior cost function is approximately unity as required by chi-</w:t>
        </w:r>
      </w:ins>
      <w:ins w:id="60" w:author="Daniel Jacob" w:date="2023-02-28T09:26:00Z">
        <w:r w:rsidR="00F2543E">
          <w:rPr>
            <w:rFonts w:eastAsiaTheme="minorEastAsia"/>
          </w:rPr>
          <w:t>square statistics (</w:t>
        </w:r>
      </w:ins>
      <w:del w:id="61" w:author="Daniel Jacob" w:date="2023-02-28T09:26:00Z">
        <w:r w:rsidR="00C65CC3" w:rsidDel="00F2543E">
          <w:rPr>
            <w:rFonts w:eastAsiaTheme="minorEastAsia"/>
          </w:rPr>
          <w:delText xml:space="preserve">and the prior error standard deviation following the chi-squared method described in </w:delText>
        </w:r>
      </w:del>
      <w:r w:rsidR="00C65CC3">
        <w:rPr>
          <w:rFonts w:eastAsiaTheme="minorEastAsia"/>
        </w:rPr>
        <w:t>section 2.7</w:t>
      </w:r>
      <w:ins w:id="62" w:author="Daniel Jacob" w:date="2023-02-28T09:26:00Z">
        <w:r w:rsidR="00F2543E">
          <w:rPr>
            <w:rFonts w:eastAsiaTheme="minorEastAsia"/>
          </w:rPr>
          <w:t>)</w:t>
        </w:r>
      </w:ins>
      <w:r w:rsidR="00C65CC3">
        <w:rPr>
          <w:rFonts w:eastAsiaTheme="minorEastAsia"/>
        </w:rPr>
        <w:t>.</w:t>
      </w:r>
    </w:p>
    <w:p w14:paraId="4D117568" w14:textId="77777777" w:rsidR="00773D72" w:rsidRDefault="00773D72">
      <w:r>
        <w:br w:type="page"/>
      </w:r>
    </w:p>
    <w:p w14:paraId="682E3338" w14:textId="0C193A80" w:rsidR="00B879B6" w:rsidRDefault="00B879B6" w:rsidP="00605160">
      <w:r>
        <w:rPr>
          <w:b/>
          <w:bCs/>
        </w:rPr>
        <w:lastRenderedPageBreak/>
        <w:t>Table 2:</w:t>
      </w:r>
      <w:r>
        <w:t xml:space="preserve"> </w:t>
      </w:r>
      <w:r w:rsidR="00940FA4">
        <w:t>2019 methane emissions</w:t>
      </w:r>
      <w:r>
        <w:t xml:space="preserve"> for the contiguous United States (CONUS).</w:t>
      </w:r>
    </w:p>
    <w:p w14:paraId="4E0297C6" w14:textId="61BC2DB0" w:rsidR="00605160" w:rsidRPr="00903848" w:rsidDel="00FE612B" w:rsidRDefault="00903848" w:rsidP="00605160">
      <w:pPr>
        <w:rPr>
          <w:del w:id="63" w:author="Daniel Jacob" w:date="2023-02-28T10:10:00Z"/>
          <w:color w:val="FF0000"/>
        </w:rPr>
      </w:pPr>
      <w:commentRangeStart w:id="64"/>
      <w:del w:id="65" w:author="Daniel Jacob" w:date="2023-02-28T10:10:00Z">
        <w:r w:rsidDel="00FE612B">
          <w:rPr>
            <w:color w:val="FF0000"/>
          </w:rPr>
          <w:delText>Here we have two choices. First:</w:delText>
        </w:r>
        <w:commentRangeEnd w:id="64"/>
        <w:r w:rsidR="00FE612B" w:rsidDel="00FE612B">
          <w:rPr>
            <w:rStyle w:val="CommentReference"/>
            <w:rFonts w:asciiTheme="minorHAnsi" w:eastAsiaTheme="minorHAnsi" w:hAnsiTheme="minorHAnsi" w:cstheme="minorBidi"/>
          </w:rPr>
          <w:commentReference w:id="64"/>
        </w:r>
      </w:del>
    </w:p>
    <w:tbl>
      <w:tblPr>
        <w:tblW w:w="7934" w:type="dxa"/>
        <w:tblLook w:val="04A0" w:firstRow="1" w:lastRow="0" w:firstColumn="1" w:lastColumn="0" w:noHBand="0" w:noVBand="1"/>
      </w:tblPr>
      <w:tblGrid>
        <w:gridCol w:w="2520"/>
        <w:gridCol w:w="1094"/>
        <w:gridCol w:w="2160"/>
        <w:gridCol w:w="2160"/>
      </w:tblGrid>
      <w:tr w:rsidR="00605160" w:rsidRPr="00605160" w:rsidDel="00FE612B" w14:paraId="2A9CB264" w14:textId="4D8E5966" w:rsidTr="00605160">
        <w:trPr>
          <w:trHeight w:val="580"/>
          <w:del w:id="66" w:author="Daniel Jacob" w:date="2023-02-28T10:10:00Z"/>
        </w:trPr>
        <w:tc>
          <w:tcPr>
            <w:tcW w:w="2520" w:type="dxa"/>
            <w:tcBorders>
              <w:top w:val="single" w:sz="4" w:space="0" w:color="000000"/>
              <w:left w:val="single" w:sz="4" w:space="0" w:color="000000"/>
              <w:bottom w:val="single" w:sz="4" w:space="0" w:color="000000"/>
              <w:right w:val="nil"/>
            </w:tcBorders>
            <w:shd w:val="clear" w:color="auto" w:fill="auto"/>
            <w:noWrap/>
            <w:vAlign w:val="center"/>
            <w:hideMark/>
          </w:tcPr>
          <w:p w14:paraId="063B4B89" w14:textId="0BC100F7" w:rsidR="00605160" w:rsidRPr="00605160" w:rsidDel="00FE612B" w:rsidRDefault="00605160" w:rsidP="00605160">
            <w:pPr>
              <w:rPr>
                <w:del w:id="67" w:author="Daniel Jacob" w:date="2023-02-28T10:10:00Z"/>
                <w:b/>
                <w:bCs/>
                <w:color w:val="000000"/>
                <w:sz w:val="20"/>
                <w:szCs w:val="20"/>
              </w:rPr>
            </w:pPr>
            <w:del w:id="68" w:author="Daniel Jacob" w:date="2023-02-28T10:10:00Z">
              <w:r w:rsidRPr="00605160" w:rsidDel="00FE612B">
                <w:rPr>
                  <w:b/>
                  <w:bCs/>
                  <w:color w:val="000000"/>
                  <w:sz w:val="20"/>
                  <w:szCs w:val="20"/>
                </w:rPr>
                <w:delText> </w:delText>
              </w:r>
            </w:del>
          </w:p>
        </w:tc>
        <w:tc>
          <w:tcPr>
            <w:tcW w:w="1094" w:type="dxa"/>
            <w:tcBorders>
              <w:top w:val="single" w:sz="4" w:space="0" w:color="000000"/>
              <w:left w:val="nil"/>
              <w:bottom w:val="single" w:sz="4" w:space="0" w:color="000000"/>
              <w:right w:val="nil"/>
            </w:tcBorders>
            <w:shd w:val="clear" w:color="auto" w:fill="auto"/>
            <w:vAlign w:val="center"/>
            <w:hideMark/>
          </w:tcPr>
          <w:p w14:paraId="2BCD7E85" w14:textId="574FEEAD" w:rsidR="00605160" w:rsidRPr="00605160" w:rsidDel="00FE612B" w:rsidRDefault="00605160" w:rsidP="00605160">
            <w:pPr>
              <w:rPr>
                <w:del w:id="69" w:author="Daniel Jacob" w:date="2023-02-28T10:10:00Z"/>
                <w:b/>
                <w:bCs/>
                <w:color w:val="000000"/>
                <w:sz w:val="20"/>
                <w:szCs w:val="20"/>
              </w:rPr>
            </w:pPr>
            <w:del w:id="70" w:author="Daniel Jacob" w:date="2023-02-28T10:10:00Z">
              <w:r w:rsidRPr="00605160" w:rsidDel="00FE612B">
                <w:rPr>
                  <w:b/>
                  <w:bCs/>
                  <w:color w:val="000000"/>
                  <w:sz w:val="20"/>
                  <w:szCs w:val="20"/>
                </w:rPr>
                <w:delText>Prior</w:delText>
              </w:r>
              <w:r w:rsidDel="00FE612B">
                <w:rPr>
                  <w:b/>
                  <w:bCs/>
                  <w:color w:val="000000"/>
                  <w:sz w:val="20"/>
                  <w:szCs w:val="20"/>
                </w:rPr>
                <w:delText xml:space="preserve"> emissions</w:delText>
              </w:r>
              <w:r w:rsidRPr="00605160" w:rsidDel="00FE612B">
                <w:rPr>
                  <w:color w:val="000000"/>
                  <w:sz w:val="20"/>
                  <w:szCs w:val="20"/>
                  <w:vertAlign w:val="superscript"/>
                </w:rPr>
                <w:delText>1</w:delText>
              </w:r>
            </w:del>
          </w:p>
        </w:tc>
        <w:tc>
          <w:tcPr>
            <w:tcW w:w="2160" w:type="dxa"/>
            <w:tcBorders>
              <w:top w:val="single" w:sz="4" w:space="0" w:color="000000"/>
              <w:left w:val="nil"/>
              <w:bottom w:val="single" w:sz="4" w:space="0" w:color="000000"/>
              <w:right w:val="nil"/>
            </w:tcBorders>
            <w:shd w:val="clear" w:color="auto" w:fill="auto"/>
            <w:vAlign w:val="center"/>
            <w:hideMark/>
          </w:tcPr>
          <w:p w14:paraId="5D8AFE95" w14:textId="5D1BB1F8" w:rsidR="00605160" w:rsidDel="00FE612B" w:rsidRDefault="00605160" w:rsidP="00605160">
            <w:pPr>
              <w:rPr>
                <w:del w:id="71" w:author="Daniel Jacob" w:date="2023-02-28T10:10:00Z"/>
                <w:b/>
                <w:bCs/>
                <w:color w:val="000000"/>
                <w:sz w:val="20"/>
                <w:szCs w:val="20"/>
              </w:rPr>
            </w:pPr>
            <w:del w:id="72" w:author="Daniel Jacob" w:date="2023-02-28T10:10:00Z">
              <w:r w:rsidRPr="00605160" w:rsidDel="00FE612B">
                <w:rPr>
                  <w:b/>
                  <w:bCs/>
                  <w:color w:val="000000"/>
                  <w:sz w:val="20"/>
                  <w:szCs w:val="20"/>
                </w:rPr>
                <w:delText>Posterior</w:delText>
              </w:r>
            </w:del>
          </w:p>
          <w:p w14:paraId="057B6D31" w14:textId="33406199" w:rsidR="00605160" w:rsidRPr="00605160" w:rsidDel="00FE612B" w:rsidRDefault="00605160" w:rsidP="00605160">
            <w:pPr>
              <w:rPr>
                <w:del w:id="73" w:author="Daniel Jacob" w:date="2023-02-28T10:10:00Z"/>
                <w:b/>
                <w:bCs/>
                <w:color w:val="000000"/>
                <w:sz w:val="20"/>
                <w:szCs w:val="20"/>
              </w:rPr>
            </w:pPr>
            <w:del w:id="74" w:author="Daniel Jacob" w:date="2023-02-28T10:10:00Z">
              <w:r w:rsidDel="00FE612B">
                <w:rPr>
                  <w:b/>
                  <w:bCs/>
                  <w:color w:val="000000"/>
                  <w:sz w:val="20"/>
                  <w:szCs w:val="20"/>
                </w:rPr>
                <w:delText>emissions</w:delText>
              </w:r>
              <w:r w:rsidRPr="00605160" w:rsidDel="00FE612B">
                <w:rPr>
                  <w:color w:val="000000"/>
                  <w:sz w:val="20"/>
                  <w:szCs w:val="20"/>
                  <w:vertAlign w:val="superscript"/>
                </w:rPr>
                <w:delText>2</w:delText>
              </w:r>
            </w:del>
          </w:p>
        </w:tc>
        <w:tc>
          <w:tcPr>
            <w:tcW w:w="2160" w:type="dxa"/>
            <w:tcBorders>
              <w:top w:val="single" w:sz="4" w:space="0" w:color="000000"/>
              <w:left w:val="nil"/>
              <w:bottom w:val="single" w:sz="4" w:space="0" w:color="000000"/>
              <w:right w:val="single" w:sz="4" w:space="0" w:color="auto"/>
            </w:tcBorders>
            <w:shd w:val="clear" w:color="auto" w:fill="auto"/>
            <w:vAlign w:val="center"/>
            <w:hideMark/>
          </w:tcPr>
          <w:p w14:paraId="6B189F1B" w14:textId="7E4238EA" w:rsidR="00605160" w:rsidRPr="00605160" w:rsidDel="00FE612B" w:rsidRDefault="00605160" w:rsidP="00605160">
            <w:pPr>
              <w:rPr>
                <w:del w:id="75" w:author="Daniel Jacob" w:date="2023-02-28T10:10:00Z"/>
                <w:b/>
                <w:bCs/>
                <w:color w:val="000000"/>
                <w:sz w:val="20"/>
                <w:szCs w:val="20"/>
              </w:rPr>
            </w:pPr>
            <w:del w:id="76" w:author="Daniel Jacob" w:date="2023-02-28T10:10:00Z">
              <w:r w:rsidDel="00FE612B">
                <w:rPr>
                  <w:b/>
                  <w:bCs/>
                  <w:color w:val="000000"/>
                  <w:sz w:val="20"/>
                  <w:szCs w:val="20"/>
                </w:rPr>
                <w:delText>S</w:delText>
              </w:r>
              <w:r w:rsidRPr="00605160" w:rsidDel="00FE612B">
                <w:rPr>
                  <w:b/>
                  <w:bCs/>
                  <w:color w:val="000000"/>
                  <w:sz w:val="20"/>
                  <w:szCs w:val="20"/>
                </w:rPr>
                <w:delText>ensitivity</w:delText>
              </w:r>
              <w:r w:rsidRPr="00605160" w:rsidDel="00FE612B">
                <w:rPr>
                  <w:color w:val="000000"/>
                  <w:sz w:val="20"/>
                  <w:szCs w:val="20"/>
                  <w:vertAlign w:val="superscript"/>
                </w:rPr>
                <w:delText>3</w:delText>
              </w:r>
            </w:del>
          </w:p>
        </w:tc>
      </w:tr>
      <w:tr w:rsidR="00605160" w:rsidRPr="00605160" w:rsidDel="00FE612B" w14:paraId="6DA0D00A" w14:textId="0138E438" w:rsidTr="00605160">
        <w:trPr>
          <w:trHeight w:val="320"/>
          <w:del w:id="77" w:author="Daniel Jacob" w:date="2023-02-28T10:10:00Z"/>
        </w:trPr>
        <w:tc>
          <w:tcPr>
            <w:tcW w:w="2520" w:type="dxa"/>
            <w:tcBorders>
              <w:top w:val="nil"/>
              <w:left w:val="single" w:sz="4" w:space="0" w:color="000000"/>
              <w:bottom w:val="single" w:sz="4" w:space="0" w:color="000000"/>
              <w:right w:val="nil"/>
            </w:tcBorders>
            <w:shd w:val="clear" w:color="auto" w:fill="auto"/>
            <w:noWrap/>
            <w:vAlign w:val="center"/>
            <w:hideMark/>
          </w:tcPr>
          <w:p w14:paraId="5874693D" w14:textId="191B6AEE" w:rsidR="00605160" w:rsidRPr="00605160" w:rsidDel="00FE612B" w:rsidRDefault="00605160" w:rsidP="00605160">
            <w:pPr>
              <w:rPr>
                <w:del w:id="78" w:author="Daniel Jacob" w:date="2023-02-28T10:10:00Z"/>
                <w:b/>
                <w:bCs/>
                <w:color w:val="000000"/>
                <w:sz w:val="20"/>
                <w:szCs w:val="20"/>
              </w:rPr>
            </w:pPr>
            <w:del w:id="79" w:author="Daniel Jacob" w:date="2023-02-28T10:10:00Z">
              <w:r w:rsidRPr="00605160" w:rsidDel="00FE612B">
                <w:rPr>
                  <w:b/>
                  <w:bCs/>
                  <w:color w:val="000000"/>
                  <w:sz w:val="20"/>
                  <w:szCs w:val="20"/>
                </w:rPr>
                <w:delText>Total sources [Tg a</w:delText>
              </w:r>
              <w:r w:rsidRPr="00605160" w:rsidDel="00FE612B">
                <w:rPr>
                  <w:b/>
                  <w:bCs/>
                  <w:color w:val="000000"/>
                  <w:sz w:val="20"/>
                  <w:szCs w:val="20"/>
                  <w:vertAlign w:val="superscript"/>
                </w:rPr>
                <w:delText>-1</w:delText>
              </w:r>
              <w:r w:rsidRPr="00605160" w:rsidDel="00FE612B">
                <w:rPr>
                  <w:b/>
                  <w:bCs/>
                  <w:color w:val="000000"/>
                  <w:sz w:val="20"/>
                  <w:szCs w:val="20"/>
                </w:rPr>
                <w:delText>]</w:delText>
              </w:r>
            </w:del>
          </w:p>
        </w:tc>
        <w:tc>
          <w:tcPr>
            <w:tcW w:w="1094" w:type="dxa"/>
            <w:tcBorders>
              <w:top w:val="nil"/>
              <w:left w:val="nil"/>
              <w:bottom w:val="single" w:sz="4" w:space="0" w:color="000000"/>
              <w:right w:val="nil"/>
            </w:tcBorders>
            <w:shd w:val="clear" w:color="auto" w:fill="auto"/>
            <w:noWrap/>
            <w:vAlign w:val="center"/>
            <w:hideMark/>
          </w:tcPr>
          <w:p w14:paraId="04F62ADF" w14:textId="332ACDEE" w:rsidR="00605160" w:rsidRPr="00605160" w:rsidDel="00FE612B" w:rsidRDefault="00605160" w:rsidP="00605160">
            <w:pPr>
              <w:rPr>
                <w:del w:id="80" w:author="Daniel Jacob" w:date="2023-02-28T10:10:00Z"/>
                <w:color w:val="000000"/>
                <w:sz w:val="20"/>
                <w:szCs w:val="20"/>
              </w:rPr>
            </w:pPr>
            <w:del w:id="81" w:author="Daniel Jacob" w:date="2023-02-28T10:10:00Z">
              <w:r w:rsidRPr="00605160" w:rsidDel="00FE612B">
                <w:rPr>
                  <w:color w:val="000000"/>
                  <w:sz w:val="20"/>
                  <w:szCs w:val="20"/>
                </w:rPr>
                <w:delText>36.5</w:delText>
              </w:r>
            </w:del>
          </w:p>
        </w:tc>
        <w:tc>
          <w:tcPr>
            <w:tcW w:w="2160" w:type="dxa"/>
            <w:tcBorders>
              <w:top w:val="nil"/>
              <w:left w:val="nil"/>
              <w:bottom w:val="single" w:sz="4" w:space="0" w:color="000000"/>
              <w:right w:val="nil"/>
            </w:tcBorders>
            <w:shd w:val="clear" w:color="auto" w:fill="auto"/>
            <w:noWrap/>
            <w:vAlign w:val="center"/>
            <w:hideMark/>
          </w:tcPr>
          <w:p w14:paraId="72D75B17" w14:textId="6695180B" w:rsidR="00605160" w:rsidRPr="00605160" w:rsidDel="00FE612B" w:rsidRDefault="00605160" w:rsidP="00605160">
            <w:pPr>
              <w:rPr>
                <w:del w:id="82" w:author="Daniel Jacob" w:date="2023-02-28T10:10:00Z"/>
                <w:color w:val="000000"/>
                <w:sz w:val="20"/>
                <w:szCs w:val="20"/>
              </w:rPr>
            </w:pPr>
            <w:del w:id="83" w:author="Daniel Jacob" w:date="2023-02-28T10:10:00Z">
              <w:r w:rsidRPr="00605160" w:rsidDel="00FE612B">
                <w:rPr>
                  <w:color w:val="000000"/>
                  <w:sz w:val="20"/>
                  <w:szCs w:val="20"/>
                </w:rPr>
                <w:delText>39.3 (38.2 - 40.3)</w:delText>
              </w:r>
            </w:del>
          </w:p>
        </w:tc>
        <w:tc>
          <w:tcPr>
            <w:tcW w:w="2160" w:type="dxa"/>
            <w:tcBorders>
              <w:top w:val="nil"/>
              <w:left w:val="nil"/>
              <w:bottom w:val="single" w:sz="4" w:space="0" w:color="000000"/>
              <w:right w:val="single" w:sz="4" w:space="0" w:color="auto"/>
            </w:tcBorders>
            <w:shd w:val="clear" w:color="auto" w:fill="auto"/>
            <w:noWrap/>
            <w:vAlign w:val="center"/>
            <w:hideMark/>
          </w:tcPr>
          <w:p w14:paraId="4ACE7665" w14:textId="1CA857B1" w:rsidR="00605160" w:rsidRPr="00605160" w:rsidDel="00FE612B" w:rsidRDefault="00605160" w:rsidP="00605160">
            <w:pPr>
              <w:rPr>
                <w:del w:id="84" w:author="Daniel Jacob" w:date="2023-02-28T10:10:00Z"/>
                <w:color w:val="000000"/>
                <w:sz w:val="20"/>
                <w:szCs w:val="20"/>
              </w:rPr>
            </w:pPr>
            <w:del w:id="85" w:author="Daniel Jacob" w:date="2023-02-28T10:10:00Z">
              <w:r w:rsidRPr="00605160" w:rsidDel="00FE612B">
                <w:rPr>
                  <w:color w:val="000000"/>
                  <w:sz w:val="20"/>
                  <w:szCs w:val="20"/>
                </w:rPr>
                <w:delText> </w:delText>
              </w:r>
            </w:del>
          </w:p>
        </w:tc>
      </w:tr>
      <w:tr w:rsidR="00605160" w:rsidRPr="00605160" w:rsidDel="00FE612B" w14:paraId="7ADE2E69" w14:textId="5184ED74" w:rsidTr="00605160">
        <w:trPr>
          <w:trHeight w:val="320"/>
          <w:del w:id="86" w:author="Daniel Jacob" w:date="2023-02-28T10:10:00Z"/>
        </w:trPr>
        <w:tc>
          <w:tcPr>
            <w:tcW w:w="2520" w:type="dxa"/>
            <w:tcBorders>
              <w:top w:val="nil"/>
              <w:left w:val="single" w:sz="4" w:space="0" w:color="000000"/>
              <w:bottom w:val="single" w:sz="4" w:space="0" w:color="000000"/>
              <w:right w:val="nil"/>
            </w:tcBorders>
            <w:shd w:val="clear" w:color="auto" w:fill="auto"/>
            <w:noWrap/>
            <w:vAlign w:val="center"/>
            <w:hideMark/>
          </w:tcPr>
          <w:p w14:paraId="4D59F72F" w14:textId="2265F9C0" w:rsidR="00605160" w:rsidRPr="00605160" w:rsidDel="00FE612B" w:rsidRDefault="00605160" w:rsidP="00605160">
            <w:pPr>
              <w:ind w:firstLineChars="100" w:firstLine="201"/>
              <w:rPr>
                <w:del w:id="87" w:author="Daniel Jacob" w:date="2023-02-28T10:10:00Z"/>
                <w:b/>
                <w:bCs/>
                <w:color w:val="000000"/>
                <w:sz w:val="20"/>
                <w:szCs w:val="20"/>
              </w:rPr>
            </w:pPr>
            <w:del w:id="88" w:author="Daniel Jacob" w:date="2023-02-28T10:10:00Z">
              <w:r w:rsidRPr="00605160" w:rsidDel="00FE612B">
                <w:rPr>
                  <w:b/>
                  <w:bCs/>
                  <w:color w:val="000000"/>
                  <w:sz w:val="20"/>
                  <w:szCs w:val="20"/>
                </w:rPr>
                <w:delText>Anthropogenic sources</w:delText>
              </w:r>
            </w:del>
          </w:p>
        </w:tc>
        <w:tc>
          <w:tcPr>
            <w:tcW w:w="1094" w:type="dxa"/>
            <w:tcBorders>
              <w:top w:val="nil"/>
              <w:left w:val="nil"/>
              <w:bottom w:val="single" w:sz="4" w:space="0" w:color="000000"/>
              <w:right w:val="nil"/>
            </w:tcBorders>
            <w:shd w:val="clear" w:color="auto" w:fill="auto"/>
            <w:noWrap/>
            <w:vAlign w:val="center"/>
            <w:hideMark/>
          </w:tcPr>
          <w:p w14:paraId="0F6CA11E" w14:textId="331EB773" w:rsidR="00605160" w:rsidRPr="00605160" w:rsidDel="00FE612B" w:rsidRDefault="00605160" w:rsidP="00605160">
            <w:pPr>
              <w:rPr>
                <w:del w:id="89" w:author="Daniel Jacob" w:date="2023-02-28T10:10:00Z"/>
                <w:color w:val="000000"/>
                <w:sz w:val="20"/>
                <w:szCs w:val="20"/>
              </w:rPr>
            </w:pPr>
            <w:del w:id="90" w:author="Daniel Jacob" w:date="2023-02-28T10:10:00Z">
              <w:r w:rsidRPr="00605160" w:rsidDel="00FE612B">
                <w:rPr>
                  <w:color w:val="000000"/>
                  <w:sz w:val="20"/>
                  <w:szCs w:val="20"/>
                </w:rPr>
                <w:delText>28.7</w:delText>
              </w:r>
            </w:del>
          </w:p>
        </w:tc>
        <w:tc>
          <w:tcPr>
            <w:tcW w:w="2160" w:type="dxa"/>
            <w:tcBorders>
              <w:top w:val="nil"/>
              <w:left w:val="nil"/>
              <w:bottom w:val="single" w:sz="4" w:space="0" w:color="000000"/>
              <w:right w:val="nil"/>
            </w:tcBorders>
            <w:shd w:val="clear" w:color="auto" w:fill="auto"/>
            <w:noWrap/>
            <w:vAlign w:val="center"/>
            <w:hideMark/>
          </w:tcPr>
          <w:p w14:paraId="556DA39C" w14:textId="44EA54C3" w:rsidR="00605160" w:rsidRPr="00605160" w:rsidDel="00FE612B" w:rsidRDefault="00605160" w:rsidP="00605160">
            <w:pPr>
              <w:rPr>
                <w:del w:id="91" w:author="Daniel Jacob" w:date="2023-02-28T10:10:00Z"/>
                <w:color w:val="000000"/>
                <w:sz w:val="20"/>
                <w:szCs w:val="20"/>
              </w:rPr>
            </w:pPr>
            <w:del w:id="92" w:author="Daniel Jacob" w:date="2023-02-28T10:10:00Z">
              <w:r w:rsidRPr="00605160" w:rsidDel="00FE612B">
                <w:rPr>
                  <w:color w:val="000000"/>
                  <w:sz w:val="20"/>
                  <w:szCs w:val="20"/>
                </w:rPr>
                <w:delText>30.9 (30.0 - 31.8)</w:delText>
              </w:r>
            </w:del>
          </w:p>
        </w:tc>
        <w:tc>
          <w:tcPr>
            <w:tcW w:w="2160" w:type="dxa"/>
            <w:tcBorders>
              <w:top w:val="nil"/>
              <w:left w:val="nil"/>
              <w:bottom w:val="single" w:sz="4" w:space="0" w:color="000000"/>
              <w:right w:val="single" w:sz="4" w:space="0" w:color="auto"/>
            </w:tcBorders>
            <w:shd w:val="clear" w:color="auto" w:fill="auto"/>
            <w:noWrap/>
            <w:vAlign w:val="center"/>
            <w:hideMark/>
          </w:tcPr>
          <w:p w14:paraId="6A2A7BD9" w14:textId="7E77B5C3" w:rsidR="00605160" w:rsidRPr="00605160" w:rsidDel="00FE612B" w:rsidRDefault="00605160" w:rsidP="00605160">
            <w:pPr>
              <w:rPr>
                <w:del w:id="93" w:author="Daniel Jacob" w:date="2023-02-28T10:10:00Z"/>
                <w:color w:val="000000"/>
                <w:sz w:val="20"/>
                <w:szCs w:val="20"/>
              </w:rPr>
            </w:pPr>
            <w:del w:id="94" w:author="Daniel Jacob" w:date="2023-02-28T10:10:00Z">
              <w:r w:rsidRPr="00605160" w:rsidDel="00FE612B">
                <w:rPr>
                  <w:color w:val="000000"/>
                  <w:sz w:val="20"/>
                  <w:szCs w:val="20"/>
                </w:rPr>
                <w:delText> </w:delText>
              </w:r>
            </w:del>
          </w:p>
        </w:tc>
      </w:tr>
      <w:tr w:rsidR="00605160" w:rsidRPr="00605160" w:rsidDel="00FE612B" w14:paraId="3FBD738F" w14:textId="78EA6D30" w:rsidTr="00605160">
        <w:trPr>
          <w:trHeight w:val="320"/>
          <w:del w:id="95" w:author="Daniel Jacob" w:date="2023-02-28T10:10:00Z"/>
        </w:trPr>
        <w:tc>
          <w:tcPr>
            <w:tcW w:w="2520" w:type="dxa"/>
            <w:tcBorders>
              <w:top w:val="nil"/>
              <w:left w:val="single" w:sz="4" w:space="0" w:color="000000"/>
              <w:bottom w:val="single" w:sz="4" w:space="0" w:color="D9D9D9"/>
              <w:right w:val="nil"/>
            </w:tcBorders>
            <w:shd w:val="clear" w:color="auto" w:fill="auto"/>
            <w:noWrap/>
            <w:vAlign w:val="center"/>
            <w:hideMark/>
          </w:tcPr>
          <w:p w14:paraId="38A778A4" w14:textId="6AD960BF" w:rsidR="00605160" w:rsidRPr="00605160" w:rsidDel="00FE612B" w:rsidRDefault="00605160" w:rsidP="00605160">
            <w:pPr>
              <w:ind w:firstLineChars="200" w:firstLine="400"/>
              <w:rPr>
                <w:del w:id="96" w:author="Daniel Jacob" w:date="2023-02-28T10:10:00Z"/>
                <w:color w:val="000000"/>
                <w:sz w:val="20"/>
                <w:szCs w:val="20"/>
              </w:rPr>
            </w:pPr>
            <w:del w:id="97" w:author="Daniel Jacob" w:date="2023-02-28T10:10:00Z">
              <w:r w:rsidRPr="00605160" w:rsidDel="00FE612B">
                <w:rPr>
                  <w:color w:val="000000"/>
                  <w:sz w:val="20"/>
                  <w:szCs w:val="20"/>
                </w:rPr>
                <w:delText>Livestock</w:delText>
              </w:r>
            </w:del>
          </w:p>
        </w:tc>
        <w:tc>
          <w:tcPr>
            <w:tcW w:w="1094" w:type="dxa"/>
            <w:tcBorders>
              <w:top w:val="nil"/>
              <w:left w:val="nil"/>
              <w:bottom w:val="single" w:sz="4" w:space="0" w:color="D9D9D9"/>
              <w:right w:val="nil"/>
            </w:tcBorders>
            <w:shd w:val="clear" w:color="auto" w:fill="auto"/>
            <w:noWrap/>
            <w:vAlign w:val="center"/>
            <w:hideMark/>
          </w:tcPr>
          <w:p w14:paraId="0BCC0738" w14:textId="272398B5" w:rsidR="00605160" w:rsidRPr="00605160" w:rsidDel="00FE612B" w:rsidRDefault="00605160" w:rsidP="00605160">
            <w:pPr>
              <w:rPr>
                <w:del w:id="98" w:author="Daniel Jacob" w:date="2023-02-28T10:10:00Z"/>
                <w:color w:val="000000"/>
                <w:sz w:val="20"/>
                <w:szCs w:val="20"/>
              </w:rPr>
            </w:pPr>
            <w:del w:id="99" w:author="Daniel Jacob" w:date="2023-02-28T10:10:00Z">
              <w:r w:rsidRPr="00605160" w:rsidDel="00FE612B">
                <w:rPr>
                  <w:color w:val="000000"/>
                  <w:sz w:val="20"/>
                  <w:szCs w:val="20"/>
                </w:rPr>
                <w:delText>9.2</w:delText>
              </w:r>
            </w:del>
          </w:p>
        </w:tc>
        <w:tc>
          <w:tcPr>
            <w:tcW w:w="2160" w:type="dxa"/>
            <w:tcBorders>
              <w:top w:val="nil"/>
              <w:left w:val="nil"/>
              <w:bottom w:val="single" w:sz="4" w:space="0" w:color="D9D9D9"/>
              <w:right w:val="nil"/>
            </w:tcBorders>
            <w:shd w:val="clear" w:color="auto" w:fill="auto"/>
            <w:noWrap/>
            <w:vAlign w:val="center"/>
            <w:hideMark/>
          </w:tcPr>
          <w:p w14:paraId="2D3DA871" w14:textId="50569693" w:rsidR="00605160" w:rsidRPr="00605160" w:rsidDel="00FE612B" w:rsidRDefault="00605160" w:rsidP="00605160">
            <w:pPr>
              <w:rPr>
                <w:del w:id="100" w:author="Daniel Jacob" w:date="2023-02-28T10:10:00Z"/>
                <w:color w:val="000000"/>
                <w:sz w:val="20"/>
                <w:szCs w:val="20"/>
              </w:rPr>
            </w:pPr>
            <w:del w:id="101" w:author="Daniel Jacob" w:date="2023-02-28T10:10:00Z">
              <w:r w:rsidRPr="00605160" w:rsidDel="00FE612B">
                <w:rPr>
                  <w:color w:val="000000"/>
                  <w:sz w:val="20"/>
                  <w:szCs w:val="20"/>
                </w:rPr>
                <w:delText>10.4 (10.0 - 10.7)</w:delText>
              </w:r>
            </w:del>
          </w:p>
        </w:tc>
        <w:tc>
          <w:tcPr>
            <w:tcW w:w="2160" w:type="dxa"/>
            <w:tcBorders>
              <w:top w:val="nil"/>
              <w:left w:val="nil"/>
              <w:bottom w:val="single" w:sz="4" w:space="0" w:color="D9D9D9"/>
              <w:right w:val="single" w:sz="4" w:space="0" w:color="auto"/>
            </w:tcBorders>
            <w:shd w:val="clear" w:color="auto" w:fill="auto"/>
            <w:noWrap/>
            <w:vAlign w:val="center"/>
            <w:hideMark/>
          </w:tcPr>
          <w:p w14:paraId="3173BA43" w14:textId="0DFE896A" w:rsidR="00605160" w:rsidRPr="00605160" w:rsidDel="00FE612B" w:rsidRDefault="00605160" w:rsidP="00605160">
            <w:pPr>
              <w:rPr>
                <w:del w:id="102" w:author="Daniel Jacob" w:date="2023-02-28T10:10:00Z"/>
                <w:color w:val="000000"/>
                <w:sz w:val="20"/>
                <w:szCs w:val="20"/>
              </w:rPr>
            </w:pPr>
            <w:del w:id="103" w:author="Daniel Jacob" w:date="2023-02-28T10:10:00Z">
              <w:r w:rsidRPr="00605160" w:rsidDel="00FE612B">
                <w:rPr>
                  <w:color w:val="000000"/>
                  <w:sz w:val="20"/>
                  <w:szCs w:val="20"/>
                </w:rPr>
                <w:delText>0.66 (0.55 - 0.76)</w:delText>
              </w:r>
            </w:del>
          </w:p>
        </w:tc>
      </w:tr>
      <w:tr w:rsidR="00605160" w:rsidRPr="00605160" w:rsidDel="00FE612B" w14:paraId="1DD4FFDE" w14:textId="635F900F" w:rsidTr="00605160">
        <w:trPr>
          <w:trHeight w:val="320"/>
          <w:del w:id="104" w:author="Daniel Jacob" w:date="2023-02-28T10:10:00Z"/>
        </w:trPr>
        <w:tc>
          <w:tcPr>
            <w:tcW w:w="2520" w:type="dxa"/>
            <w:tcBorders>
              <w:top w:val="nil"/>
              <w:left w:val="single" w:sz="4" w:space="0" w:color="000000"/>
              <w:bottom w:val="nil"/>
              <w:right w:val="nil"/>
            </w:tcBorders>
            <w:shd w:val="clear" w:color="auto" w:fill="auto"/>
            <w:noWrap/>
            <w:vAlign w:val="center"/>
            <w:hideMark/>
          </w:tcPr>
          <w:p w14:paraId="6206F8E8" w14:textId="45DC8C3D" w:rsidR="00605160" w:rsidRPr="00605160" w:rsidDel="00FE612B" w:rsidRDefault="00605160" w:rsidP="00605160">
            <w:pPr>
              <w:ind w:firstLineChars="200" w:firstLine="400"/>
              <w:rPr>
                <w:del w:id="105" w:author="Daniel Jacob" w:date="2023-02-28T10:10:00Z"/>
                <w:color w:val="000000"/>
                <w:sz w:val="20"/>
                <w:szCs w:val="20"/>
              </w:rPr>
            </w:pPr>
            <w:del w:id="106" w:author="Daniel Jacob" w:date="2023-02-28T10:10:00Z">
              <w:r w:rsidRPr="00605160" w:rsidDel="00FE612B">
                <w:rPr>
                  <w:color w:val="000000"/>
                  <w:sz w:val="20"/>
                  <w:szCs w:val="20"/>
                </w:rPr>
                <w:delText>Oil and natural gas</w:delText>
              </w:r>
            </w:del>
          </w:p>
        </w:tc>
        <w:tc>
          <w:tcPr>
            <w:tcW w:w="1094" w:type="dxa"/>
            <w:tcBorders>
              <w:top w:val="nil"/>
              <w:left w:val="nil"/>
              <w:bottom w:val="nil"/>
              <w:right w:val="nil"/>
            </w:tcBorders>
            <w:shd w:val="clear" w:color="auto" w:fill="auto"/>
            <w:noWrap/>
            <w:vAlign w:val="center"/>
            <w:hideMark/>
          </w:tcPr>
          <w:p w14:paraId="4087D2D1" w14:textId="58B6D2FD" w:rsidR="00605160" w:rsidRPr="00605160" w:rsidDel="00FE612B" w:rsidRDefault="00605160" w:rsidP="00605160">
            <w:pPr>
              <w:rPr>
                <w:del w:id="107" w:author="Daniel Jacob" w:date="2023-02-28T10:10:00Z"/>
                <w:color w:val="000000"/>
                <w:sz w:val="20"/>
                <w:szCs w:val="20"/>
              </w:rPr>
            </w:pPr>
            <w:del w:id="108" w:author="Daniel Jacob" w:date="2023-02-28T10:10:00Z">
              <w:r w:rsidRPr="00605160" w:rsidDel="00FE612B">
                <w:rPr>
                  <w:color w:val="000000"/>
                  <w:sz w:val="20"/>
                  <w:szCs w:val="20"/>
                </w:rPr>
                <w:delText>9.4</w:delText>
              </w:r>
            </w:del>
          </w:p>
        </w:tc>
        <w:tc>
          <w:tcPr>
            <w:tcW w:w="2160" w:type="dxa"/>
            <w:tcBorders>
              <w:top w:val="nil"/>
              <w:left w:val="nil"/>
              <w:bottom w:val="nil"/>
              <w:right w:val="nil"/>
            </w:tcBorders>
            <w:shd w:val="clear" w:color="auto" w:fill="auto"/>
            <w:noWrap/>
            <w:vAlign w:val="center"/>
            <w:hideMark/>
          </w:tcPr>
          <w:p w14:paraId="35AF8367" w14:textId="54E1E7C2" w:rsidR="00605160" w:rsidRPr="00605160" w:rsidDel="00FE612B" w:rsidRDefault="00605160" w:rsidP="00605160">
            <w:pPr>
              <w:rPr>
                <w:del w:id="109" w:author="Daniel Jacob" w:date="2023-02-28T10:10:00Z"/>
                <w:color w:val="000000"/>
                <w:sz w:val="20"/>
                <w:szCs w:val="20"/>
              </w:rPr>
            </w:pPr>
            <w:del w:id="110" w:author="Daniel Jacob" w:date="2023-02-28T10:10:00Z">
              <w:r w:rsidRPr="00605160" w:rsidDel="00FE612B">
                <w:rPr>
                  <w:color w:val="000000"/>
                  <w:sz w:val="20"/>
                  <w:szCs w:val="20"/>
                </w:rPr>
                <w:delText>10.4 (10.1 - 10.7)</w:delText>
              </w:r>
            </w:del>
          </w:p>
        </w:tc>
        <w:tc>
          <w:tcPr>
            <w:tcW w:w="2160" w:type="dxa"/>
            <w:tcBorders>
              <w:top w:val="nil"/>
              <w:left w:val="nil"/>
              <w:bottom w:val="nil"/>
              <w:right w:val="single" w:sz="4" w:space="0" w:color="auto"/>
            </w:tcBorders>
            <w:shd w:val="clear" w:color="auto" w:fill="auto"/>
            <w:noWrap/>
            <w:vAlign w:val="center"/>
            <w:hideMark/>
          </w:tcPr>
          <w:p w14:paraId="2950DA57" w14:textId="77145DCE" w:rsidR="00605160" w:rsidRPr="00605160" w:rsidDel="00FE612B" w:rsidRDefault="00605160" w:rsidP="00605160">
            <w:pPr>
              <w:rPr>
                <w:del w:id="111" w:author="Daniel Jacob" w:date="2023-02-28T10:10:00Z"/>
                <w:color w:val="000000"/>
                <w:sz w:val="20"/>
                <w:szCs w:val="20"/>
              </w:rPr>
            </w:pPr>
            <w:del w:id="112" w:author="Daniel Jacob" w:date="2023-02-28T10:10:00Z">
              <w:r w:rsidRPr="00605160" w:rsidDel="00FE612B">
                <w:rPr>
                  <w:color w:val="000000"/>
                  <w:sz w:val="20"/>
                  <w:szCs w:val="20"/>
                </w:rPr>
                <w:delText>0.91 (0.88 - 0.95)</w:delText>
              </w:r>
            </w:del>
          </w:p>
        </w:tc>
      </w:tr>
      <w:tr w:rsidR="00605160" w:rsidRPr="00605160" w:rsidDel="00FE612B" w14:paraId="09D1427E" w14:textId="4270EF6E" w:rsidTr="00605160">
        <w:trPr>
          <w:trHeight w:val="320"/>
          <w:del w:id="113" w:author="Daniel Jacob" w:date="2023-02-28T10:10:00Z"/>
        </w:trPr>
        <w:tc>
          <w:tcPr>
            <w:tcW w:w="2520" w:type="dxa"/>
            <w:tcBorders>
              <w:top w:val="single" w:sz="4" w:space="0" w:color="D9D9D9"/>
              <w:left w:val="single" w:sz="4" w:space="0" w:color="000000"/>
              <w:bottom w:val="single" w:sz="4" w:space="0" w:color="D9D9D9"/>
              <w:right w:val="nil"/>
            </w:tcBorders>
            <w:shd w:val="clear" w:color="auto" w:fill="auto"/>
            <w:noWrap/>
            <w:vAlign w:val="center"/>
            <w:hideMark/>
          </w:tcPr>
          <w:p w14:paraId="0F68AD56" w14:textId="34736196" w:rsidR="00605160" w:rsidRPr="00605160" w:rsidDel="00FE612B" w:rsidRDefault="00605160" w:rsidP="00605160">
            <w:pPr>
              <w:ind w:firstLineChars="200" w:firstLine="400"/>
              <w:rPr>
                <w:del w:id="114" w:author="Daniel Jacob" w:date="2023-02-28T10:10:00Z"/>
                <w:color w:val="000000"/>
                <w:sz w:val="20"/>
                <w:szCs w:val="20"/>
              </w:rPr>
            </w:pPr>
            <w:del w:id="115" w:author="Daniel Jacob" w:date="2023-02-28T10:10:00Z">
              <w:r w:rsidRPr="00605160" w:rsidDel="00FE612B">
                <w:rPr>
                  <w:color w:val="000000"/>
                  <w:sz w:val="20"/>
                  <w:szCs w:val="20"/>
                </w:rPr>
                <w:delText>Coal</w:delText>
              </w:r>
            </w:del>
          </w:p>
        </w:tc>
        <w:tc>
          <w:tcPr>
            <w:tcW w:w="1094" w:type="dxa"/>
            <w:tcBorders>
              <w:top w:val="single" w:sz="4" w:space="0" w:color="D9D9D9"/>
              <w:left w:val="nil"/>
              <w:bottom w:val="single" w:sz="4" w:space="0" w:color="D9D9D9"/>
              <w:right w:val="nil"/>
            </w:tcBorders>
            <w:shd w:val="clear" w:color="auto" w:fill="auto"/>
            <w:noWrap/>
            <w:vAlign w:val="center"/>
            <w:hideMark/>
          </w:tcPr>
          <w:p w14:paraId="3DCE6CDF" w14:textId="6E879EFC" w:rsidR="00605160" w:rsidRPr="00605160" w:rsidDel="00FE612B" w:rsidRDefault="00605160" w:rsidP="00605160">
            <w:pPr>
              <w:rPr>
                <w:del w:id="116" w:author="Daniel Jacob" w:date="2023-02-28T10:10:00Z"/>
                <w:color w:val="000000"/>
                <w:sz w:val="20"/>
                <w:szCs w:val="20"/>
              </w:rPr>
            </w:pPr>
            <w:del w:id="117" w:author="Daniel Jacob" w:date="2023-02-28T10:10:00Z">
              <w:r w:rsidRPr="00605160" w:rsidDel="00FE612B">
                <w:rPr>
                  <w:color w:val="000000"/>
                  <w:sz w:val="20"/>
                  <w:szCs w:val="20"/>
                </w:rPr>
                <w:delText>2.9</w:delText>
              </w:r>
            </w:del>
          </w:p>
        </w:tc>
        <w:tc>
          <w:tcPr>
            <w:tcW w:w="2160" w:type="dxa"/>
            <w:tcBorders>
              <w:top w:val="single" w:sz="4" w:space="0" w:color="D9D9D9"/>
              <w:left w:val="nil"/>
              <w:bottom w:val="single" w:sz="4" w:space="0" w:color="D9D9D9"/>
              <w:right w:val="nil"/>
            </w:tcBorders>
            <w:shd w:val="clear" w:color="auto" w:fill="auto"/>
            <w:noWrap/>
            <w:vAlign w:val="center"/>
            <w:hideMark/>
          </w:tcPr>
          <w:p w14:paraId="33337C6E" w14:textId="4C5AA2C7" w:rsidR="00605160" w:rsidRPr="00605160" w:rsidDel="00FE612B" w:rsidRDefault="00605160" w:rsidP="00605160">
            <w:pPr>
              <w:rPr>
                <w:del w:id="118" w:author="Daniel Jacob" w:date="2023-02-28T10:10:00Z"/>
                <w:color w:val="000000"/>
                <w:sz w:val="20"/>
                <w:szCs w:val="20"/>
              </w:rPr>
            </w:pPr>
            <w:del w:id="119" w:author="Daniel Jacob" w:date="2023-02-28T10:10:00Z">
              <w:r w:rsidRPr="00605160" w:rsidDel="00FE612B">
                <w:rPr>
                  <w:color w:val="000000"/>
                  <w:sz w:val="20"/>
                  <w:szCs w:val="20"/>
                </w:rPr>
                <w:delText>1.5 (1.2 - 1.9)</w:delText>
              </w:r>
            </w:del>
          </w:p>
        </w:tc>
        <w:tc>
          <w:tcPr>
            <w:tcW w:w="2160" w:type="dxa"/>
            <w:tcBorders>
              <w:top w:val="single" w:sz="4" w:space="0" w:color="D9D9D9"/>
              <w:left w:val="nil"/>
              <w:bottom w:val="single" w:sz="4" w:space="0" w:color="D9D9D9"/>
              <w:right w:val="single" w:sz="4" w:space="0" w:color="auto"/>
            </w:tcBorders>
            <w:shd w:val="clear" w:color="auto" w:fill="auto"/>
            <w:noWrap/>
            <w:vAlign w:val="center"/>
            <w:hideMark/>
          </w:tcPr>
          <w:p w14:paraId="5939647F" w14:textId="09ACBA3A" w:rsidR="00605160" w:rsidRPr="00605160" w:rsidDel="00FE612B" w:rsidRDefault="00605160" w:rsidP="00605160">
            <w:pPr>
              <w:rPr>
                <w:del w:id="120" w:author="Daniel Jacob" w:date="2023-02-28T10:10:00Z"/>
                <w:color w:val="000000"/>
                <w:sz w:val="20"/>
                <w:szCs w:val="20"/>
              </w:rPr>
            </w:pPr>
            <w:del w:id="121" w:author="Daniel Jacob" w:date="2023-02-28T10:10:00Z">
              <w:r w:rsidRPr="00605160" w:rsidDel="00FE612B">
                <w:rPr>
                  <w:color w:val="000000"/>
                  <w:sz w:val="20"/>
                  <w:szCs w:val="20"/>
                </w:rPr>
                <w:delText>0.60 (0.45 - 0.80)</w:delText>
              </w:r>
            </w:del>
          </w:p>
        </w:tc>
      </w:tr>
      <w:tr w:rsidR="00605160" w:rsidRPr="00605160" w:rsidDel="00FE612B" w14:paraId="7C502AD2" w14:textId="7CBE7FB1" w:rsidTr="00605160">
        <w:trPr>
          <w:trHeight w:val="320"/>
          <w:del w:id="122" w:author="Daniel Jacob" w:date="2023-02-28T10:10:00Z"/>
        </w:trPr>
        <w:tc>
          <w:tcPr>
            <w:tcW w:w="2520" w:type="dxa"/>
            <w:tcBorders>
              <w:top w:val="nil"/>
              <w:left w:val="single" w:sz="4" w:space="0" w:color="000000"/>
              <w:bottom w:val="nil"/>
              <w:right w:val="nil"/>
            </w:tcBorders>
            <w:shd w:val="clear" w:color="auto" w:fill="auto"/>
            <w:noWrap/>
            <w:vAlign w:val="center"/>
            <w:hideMark/>
          </w:tcPr>
          <w:p w14:paraId="3BF093E5" w14:textId="28DE312F" w:rsidR="00605160" w:rsidRPr="00605160" w:rsidDel="00FE612B" w:rsidRDefault="00605160" w:rsidP="00605160">
            <w:pPr>
              <w:ind w:firstLineChars="200" w:firstLine="400"/>
              <w:rPr>
                <w:del w:id="123" w:author="Daniel Jacob" w:date="2023-02-28T10:10:00Z"/>
                <w:color w:val="000000"/>
                <w:sz w:val="20"/>
                <w:szCs w:val="20"/>
              </w:rPr>
            </w:pPr>
            <w:del w:id="124" w:author="Daniel Jacob" w:date="2023-02-28T10:10:00Z">
              <w:r w:rsidRPr="00605160" w:rsidDel="00FE612B">
                <w:rPr>
                  <w:color w:val="000000"/>
                  <w:sz w:val="20"/>
                  <w:szCs w:val="20"/>
                </w:rPr>
                <w:delText>Landfills</w:delText>
              </w:r>
            </w:del>
          </w:p>
        </w:tc>
        <w:tc>
          <w:tcPr>
            <w:tcW w:w="1094" w:type="dxa"/>
            <w:tcBorders>
              <w:top w:val="nil"/>
              <w:left w:val="nil"/>
              <w:bottom w:val="nil"/>
              <w:right w:val="nil"/>
            </w:tcBorders>
            <w:shd w:val="clear" w:color="auto" w:fill="auto"/>
            <w:noWrap/>
            <w:vAlign w:val="center"/>
            <w:hideMark/>
          </w:tcPr>
          <w:p w14:paraId="176693E8" w14:textId="13900A72" w:rsidR="00605160" w:rsidRPr="00605160" w:rsidDel="00FE612B" w:rsidRDefault="00605160" w:rsidP="00605160">
            <w:pPr>
              <w:rPr>
                <w:del w:id="125" w:author="Daniel Jacob" w:date="2023-02-28T10:10:00Z"/>
                <w:color w:val="000000"/>
                <w:sz w:val="20"/>
                <w:szCs w:val="20"/>
              </w:rPr>
            </w:pPr>
            <w:del w:id="126" w:author="Daniel Jacob" w:date="2023-02-28T10:10:00Z">
              <w:r w:rsidRPr="00605160" w:rsidDel="00FE612B">
                <w:rPr>
                  <w:color w:val="000000"/>
                  <w:sz w:val="20"/>
                  <w:szCs w:val="20"/>
                </w:rPr>
                <w:delText>5.7</w:delText>
              </w:r>
            </w:del>
          </w:p>
        </w:tc>
        <w:tc>
          <w:tcPr>
            <w:tcW w:w="2160" w:type="dxa"/>
            <w:tcBorders>
              <w:top w:val="nil"/>
              <w:left w:val="nil"/>
              <w:bottom w:val="nil"/>
              <w:right w:val="nil"/>
            </w:tcBorders>
            <w:shd w:val="clear" w:color="auto" w:fill="auto"/>
            <w:noWrap/>
            <w:vAlign w:val="center"/>
            <w:hideMark/>
          </w:tcPr>
          <w:p w14:paraId="5544EB58" w14:textId="0A6F7B66" w:rsidR="00605160" w:rsidRPr="00605160" w:rsidDel="00FE612B" w:rsidRDefault="00605160" w:rsidP="00605160">
            <w:pPr>
              <w:rPr>
                <w:del w:id="127" w:author="Daniel Jacob" w:date="2023-02-28T10:10:00Z"/>
                <w:color w:val="000000"/>
                <w:sz w:val="20"/>
                <w:szCs w:val="20"/>
              </w:rPr>
            </w:pPr>
            <w:del w:id="128" w:author="Daniel Jacob" w:date="2023-02-28T10:10:00Z">
              <w:r w:rsidRPr="00605160" w:rsidDel="00FE612B">
                <w:rPr>
                  <w:color w:val="000000"/>
                  <w:sz w:val="20"/>
                  <w:szCs w:val="20"/>
                </w:rPr>
                <w:delText>6.9 (6.4 - 7.5)</w:delText>
              </w:r>
            </w:del>
          </w:p>
        </w:tc>
        <w:tc>
          <w:tcPr>
            <w:tcW w:w="2160" w:type="dxa"/>
            <w:tcBorders>
              <w:top w:val="nil"/>
              <w:left w:val="nil"/>
              <w:bottom w:val="nil"/>
              <w:right w:val="single" w:sz="4" w:space="0" w:color="auto"/>
            </w:tcBorders>
            <w:shd w:val="clear" w:color="auto" w:fill="auto"/>
            <w:noWrap/>
            <w:vAlign w:val="center"/>
            <w:hideMark/>
          </w:tcPr>
          <w:p w14:paraId="5005746C" w14:textId="6265F6EB" w:rsidR="00605160" w:rsidRPr="00605160" w:rsidDel="00FE612B" w:rsidRDefault="00605160" w:rsidP="00605160">
            <w:pPr>
              <w:rPr>
                <w:del w:id="129" w:author="Daniel Jacob" w:date="2023-02-28T10:10:00Z"/>
                <w:color w:val="000000"/>
                <w:sz w:val="20"/>
                <w:szCs w:val="20"/>
              </w:rPr>
            </w:pPr>
            <w:del w:id="130" w:author="Daniel Jacob" w:date="2023-02-28T10:10:00Z">
              <w:r w:rsidRPr="00605160" w:rsidDel="00FE612B">
                <w:rPr>
                  <w:color w:val="000000"/>
                  <w:sz w:val="20"/>
                  <w:szCs w:val="20"/>
                </w:rPr>
                <w:delText>0.47 (0.34 - 0.64)</w:delText>
              </w:r>
            </w:del>
          </w:p>
        </w:tc>
      </w:tr>
      <w:tr w:rsidR="00605160" w:rsidRPr="00605160" w:rsidDel="00FE612B" w14:paraId="4E9DCC67" w14:textId="45F7C47B" w:rsidTr="00605160">
        <w:trPr>
          <w:trHeight w:val="320"/>
          <w:del w:id="131" w:author="Daniel Jacob" w:date="2023-02-28T10:10:00Z"/>
        </w:trPr>
        <w:tc>
          <w:tcPr>
            <w:tcW w:w="2520" w:type="dxa"/>
            <w:tcBorders>
              <w:top w:val="single" w:sz="4" w:space="0" w:color="D9D9D9"/>
              <w:left w:val="single" w:sz="4" w:space="0" w:color="000000"/>
              <w:bottom w:val="single" w:sz="4" w:space="0" w:color="D9D9D9"/>
              <w:right w:val="nil"/>
            </w:tcBorders>
            <w:shd w:val="clear" w:color="auto" w:fill="auto"/>
            <w:noWrap/>
            <w:vAlign w:val="center"/>
            <w:hideMark/>
          </w:tcPr>
          <w:p w14:paraId="2A87C775" w14:textId="2B41BC5F" w:rsidR="00605160" w:rsidRPr="00605160" w:rsidDel="00FE612B" w:rsidRDefault="00605160" w:rsidP="00605160">
            <w:pPr>
              <w:ind w:firstLineChars="200" w:firstLine="400"/>
              <w:rPr>
                <w:del w:id="132" w:author="Daniel Jacob" w:date="2023-02-28T10:10:00Z"/>
                <w:color w:val="000000"/>
                <w:sz w:val="20"/>
                <w:szCs w:val="20"/>
              </w:rPr>
            </w:pPr>
            <w:del w:id="133" w:author="Daniel Jacob" w:date="2023-02-28T10:10:00Z">
              <w:r w:rsidRPr="00605160" w:rsidDel="00FE612B">
                <w:rPr>
                  <w:color w:val="000000"/>
                  <w:sz w:val="20"/>
                  <w:szCs w:val="20"/>
                </w:rPr>
                <w:delText>Wastewater</w:delText>
              </w:r>
            </w:del>
          </w:p>
        </w:tc>
        <w:tc>
          <w:tcPr>
            <w:tcW w:w="1094" w:type="dxa"/>
            <w:tcBorders>
              <w:top w:val="single" w:sz="4" w:space="0" w:color="D9D9D9"/>
              <w:left w:val="nil"/>
              <w:bottom w:val="single" w:sz="4" w:space="0" w:color="D9D9D9"/>
              <w:right w:val="nil"/>
            </w:tcBorders>
            <w:shd w:val="clear" w:color="auto" w:fill="auto"/>
            <w:noWrap/>
            <w:vAlign w:val="center"/>
            <w:hideMark/>
          </w:tcPr>
          <w:p w14:paraId="35FB8F13" w14:textId="3711BCBF" w:rsidR="00605160" w:rsidRPr="00605160" w:rsidDel="00FE612B" w:rsidRDefault="00605160" w:rsidP="00605160">
            <w:pPr>
              <w:rPr>
                <w:del w:id="134" w:author="Daniel Jacob" w:date="2023-02-28T10:10:00Z"/>
                <w:color w:val="000000"/>
                <w:sz w:val="20"/>
                <w:szCs w:val="20"/>
              </w:rPr>
            </w:pPr>
            <w:del w:id="135" w:author="Daniel Jacob" w:date="2023-02-28T10:10:00Z">
              <w:r w:rsidRPr="00605160" w:rsidDel="00FE612B">
                <w:rPr>
                  <w:color w:val="000000"/>
                  <w:sz w:val="20"/>
                  <w:szCs w:val="20"/>
                </w:rPr>
                <w:delText>0.6</w:delText>
              </w:r>
            </w:del>
          </w:p>
        </w:tc>
        <w:tc>
          <w:tcPr>
            <w:tcW w:w="2160" w:type="dxa"/>
            <w:tcBorders>
              <w:top w:val="single" w:sz="4" w:space="0" w:color="D9D9D9"/>
              <w:left w:val="nil"/>
              <w:bottom w:val="single" w:sz="4" w:space="0" w:color="D9D9D9"/>
              <w:right w:val="nil"/>
            </w:tcBorders>
            <w:shd w:val="clear" w:color="auto" w:fill="auto"/>
            <w:noWrap/>
            <w:vAlign w:val="center"/>
            <w:hideMark/>
          </w:tcPr>
          <w:p w14:paraId="0EAC8EE4" w14:textId="36EC953D" w:rsidR="00605160" w:rsidRPr="00605160" w:rsidDel="00FE612B" w:rsidRDefault="00605160" w:rsidP="00605160">
            <w:pPr>
              <w:rPr>
                <w:del w:id="136" w:author="Daniel Jacob" w:date="2023-02-28T10:10:00Z"/>
                <w:color w:val="000000"/>
                <w:sz w:val="20"/>
                <w:szCs w:val="20"/>
              </w:rPr>
            </w:pPr>
            <w:del w:id="137" w:author="Daniel Jacob" w:date="2023-02-28T10:10:00Z">
              <w:r w:rsidRPr="00605160" w:rsidDel="00FE612B">
                <w:rPr>
                  <w:color w:val="000000"/>
                  <w:sz w:val="20"/>
                  <w:szCs w:val="20"/>
                </w:rPr>
                <w:delText>0.6 (0.5 - 0.7)</w:delText>
              </w:r>
            </w:del>
          </w:p>
        </w:tc>
        <w:tc>
          <w:tcPr>
            <w:tcW w:w="2160" w:type="dxa"/>
            <w:tcBorders>
              <w:top w:val="single" w:sz="4" w:space="0" w:color="D9D9D9"/>
              <w:left w:val="nil"/>
              <w:bottom w:val="single" w:sz="4" w:space="0" w:color="D9D9D9"/>
              <w:right w:val="single" w:sz="4" w:space="0" w:color="auto"/>
            </w:tcBorders>
            <w:shd w:val="clear" w:color="auto" w:fill="auto"/>
            <w:noWrap/>
            <w:vAlign w:val="center"/>
            <w:hideMark/>
          </w:tcPr>
          <w:p w14:paraId="0CF28325" w14:textId="29694138" w:rsidR="00605160" w:rsidRPr="00605160" w:rsidDel="00FE612B" w:rsidRDefault="00605160" w:rsidP="00605160">
            <w:pPr>
              <w:rPr>
                <w:del w:id="138" w:author="Daniel Jacob" w:date="2023-02-28T10:10:00Z"/>
                <w:color w:val="000000"/>
                <w:sz w:val="20"/>
                <w:szCs w:val="20"/>
              </w:rPr>
            </w:pPr>
            <w:del w:id="139" w:author="Daniel Jacob" w:date="2023-02-28T10:10:00Z">
              <w:r w:rsidRPr="00605160" w:rsidDel="00FE612B">
                <w:rPr>
                  <w:color w:val="000000"/>
                  <w:sz w:val="20"/>
                  <w:szCs w:val="20"/>
                </w:rPr>
                <w:delText>0.33 (0.16 - 0.60)</w:delText>
              </w:r>
            </w:del>
          </w:p>
        </w:tc>
      </w:tr>
      <w:tr w:rsidR="00605160" w:rsidRPr="00605160" w:rsidDel="00FE612B" w14:paraId="34926272" w14:textId="56663E93" w:rsidTr="00605160">
        <w:trPr>
          <w:trHeight w:val="320"/>
          <w:del w:id="140" w:author="Daniel Jacob" w:date="2023-02-28T10:10:00Z"/>
        </w:trPr>
        <w:tc>
          <w:tcPr>
            <w:tcW w:w="2520" w:type="dxa"/>
            <w:tcBorders>
              <w:top w:val="nil"/>
              <w:left w:val="single" w:sz="4" w:space="0" w:color="000000"/>
              <w:bottom w:val="nil"/>
              <w:right w:val="nil"/>
            </w:tcBorders>
            <w:shd w:val="clear" w:color="auto" w:fill="auto"/>
            <w:noWrap/>
            <w:vAlign w:val="center"/>
            <w:hideMark/>
          </w:tcPr>
          <w:p w14:paraId="16B75A78" w14:textId="2FFB02E8" w:rsidR="00605160" w:rsidRPr="00605160" w:rsidDel="00FE612B" w:rsidRDefault="00605160" w:rsidP="00605160">
            <w:pPr>
              <w:ind w:firstLineChars="200" w:firstLine="400"/>
              <w:rPr>
                <w:del w:id="141" w:author="Daniel Jacob" w:date="2023-02-28T10:10:00Z"/>
                <w:color w:val="000000"/>
                <w:sz w:val="20"/>
                <w:szCs w:val="20"/>
              </w:rPr>
            </w:pPr>
            <w:del w:id="142" w:author="Daniel Jacob" w:date="2023-02-28T10:10:00Z">
              <w:r w:rsidRPr="00605160" w:rsidDel="00FE612B">
                <w:rPr>
                  <w:color w:val="000000"/>
                  <w:sz w:val="20"/>
                  <w:szCs w:val="20"/>
                </w:rPr>
                <w:delText>Other anthropogenic</w:delText>
              </w:r>
            </w:del>
          </w:p>
        </w:tc>
        <w:tc>
          <w:tcPr>
            <w:tcW w:w="1094" w:type="dxa"/>
            <w:tcBorders>
              <w:top w:val="nil"/>
              <w:left w:val="nil"/>
              <w:bottom w:val="nil"/>
              <w:right w:val="nil"/>
            </w:tcBorders>
            <w:shd w:val="clear" w:color="auto" w:fill="auto"/>
            <w:noWrap/>
            <w:vAlign w:val="center"/>
            <w:hideMark/>
          </w:tcPr>
          <w:p w14:paraId="13167946" w14:textId="05DF4044" w:rsidR="00605160" w:rsidRPr="00605160" w:rsidDel="00FE612B" w:rsidRDefault="00605160" w:rsidP="00605160">
            <w:pPr>
              <w:rPr>
                <w:del w:id="143" w:author="Daniel Jacob" w:date="2023-02-28T10:10:00Z"/>
                <w:color w:val="000000"/>
                <w:sz w:val="20"/>
                <w:szCs w:val="20"/>
              </w:rPr>
            </w:pPr>
            <w:del w:id="144" w:author="Daniel Jacob" w:date="2023-02-28T10:10:00Z">
              <w:r w:rsidRPr="00605160" w:rsidDel="00FE612B">
                <w:rPr>
                  <w:color w:val="000000"/>
                  <w:sz w:val="20"/>
                  <w:szCs w:val="20"/>
                </w:rPr>
                <w:delText>0.9</w:delText>
              </w:r>
            </w:del>
          </w:p>
        </w:tc>
        <w:tc>
          <w:tcPr>
            <w:tcW w:w="2160" w:type="dxa"/>
            <w:tcBorders>
              <w:top w:val="nil"/>
              <w:left w:val="nil"/>
              <w:bottom w:val="nil"/>
              <w:right w:val="nil"/>
            </w:tcBorders>
            <w:shd w:val="clear" w:color="auto" w:fill="auto"/>
            <w:noWrap/>
            <w:vAlign w:val="center"/>
            <w:hideMark/>
          </w:tcPr>
          <w:p w14:paraId="60373770" w14:textId="08F9310A" w:rsidR="00605160" w:rsidRPr="00605160" w:rsidDel="00FE612B" w:rsidRDefault="00605160" w:rsidP="00605160">
            <w:pPr>
              <w:rPr>
                <w:del w:id="145" w:author="Daniel Jacob" w:date="2023-02-28T10:10:00Z"/>
                <w:color w:val="000000"/>
                <w:sz w:val="20"/>
                <w:szCs w:val="20"/>
              </w:rPr>
            </w:pPr>
            <w:del w:id="146" w:author="Daniel Jacob" w:date="2023-02-28T10:10:00Z">
              <w:r w:rsidRPr="00605160" w:rsidDel="00FE612B">
                <w:rPr>
                  <w:color w:val="000000"/>
                  <w:sz w:val="20"/>
                  <w:szCs w:val="20"/>
                </w:rPr>
                <w:delText>1.1 (1.0 - 1.2)</w:delText>
              </w:r>
            </w:del>
          </w:p>
        </w:tc>
        <w:tc>
          <w:tcPr>
            <w:tcW w:w="2160" w:type="dxa"/>
            <w:tcBorders>
              <w:top w:val="nil"/>
              <w:left w:val="nil"/>
              <w:bottom w:val="nil"/>
              <w:right w:val="single" w:sz="4" w:space="0" w:color="auto"/>
            </w:tcBorders>
            <w:shd w:val="clear" w:color="auto" w:fill="auto"/>
            <w:noWrap/>
            <w:vAlign w:val="center"/>
            <w:hideMark/>
          </w:tcPr>
          <w:p w14:paraId="4156A8B1" w14:textId="1E3E483E" w:rsidR="00605160" w:rsidRPr="00605160" w:rsidDel="00FE612B" w:rsidRDefault="00605160" w:rsidP="00605160">
            <w:pPr>
              <w:rPr>
                <w:del w:id="147" w:author="Daniel Jacob" w:date="2023-02-28T10:10:00Z"/>
                <w:color w:val="000000"/>
                <w:sz w:val="20"/>
                <w:szCs w:val="20"/>
              </w:rPr>
            </w:pPr>
            <w:del w:id="148" w:author="Daniel Jacob" w:date="2023-02-28T10:10:00Z">
              <w:r w:rsidRPr="00605160" w:rsidDel="00FE612B">
                <w:rPr>
                  <w:color w:val="000000"/>
                  <w:sz w:val="20"/>
                  <w:szCs w:val="20"/>
                </w:rPr>
                <w:delText>0.59 (0.44 - 0.76)</w:delText>
              </w:r>
            </w:del>
          </w:p>
        </w:tc>
      </w:tr>
      <w:tr w:rsidR="00605160" w:rsidRPr="00605160" w:rsidDel="00FE612B" w14:paraId="69C35B55" w14:textId="5CCEFBA9" w:rsidTr="00605160">
        <w:trPr>
          <w:trHeight w:val="320"/>
          <w:del w:id="149" w:author="Daniel Jacob" w:date="2023-02-28T10:10:00Z"/>
        </w:trPr>
        <w:tc>
          <w:tcPr>
            <w:tcW w:w="2520" w:type="dxa"/>
            <w:tcBorders>
              <w:top w:val="single" w:sz="4" w:space="0" w:color="000000"/>
              <w:left w:val="single" w:sz="4" w:space="0" w:color="000000"/>
              <w:bottom w:val="single" w:sz="4" w:space="0" w:color="000000"/>
              <w:right w:val="nil"/>
            </w:tcBorders>
            <w:shd w:val="clear" w:color="auto" w:fill="auto"/>
            <w:noWrap/>
            <w:vAlign w:val="center"/>
            <w:hideMark/>
          </w:tcPr>
          <w:p w14:paraId="6ED78894" w14:textId="3A4E0F03" w:rsidR="00605160" w:rsidRPr="00605160" w:rsidDel="00FE612B" w:rsidRDefault="00605160" w:rsidP="00605160">
            <w:pPr>
              <w:ind w:firstLineChars="100" w:firstLine="201"/>
              <w:rPr>
                <w:del w:id="150" w:author="Daniel Jacob" w:date="2023-02-28T10:10:00Z"/>
                <w:b/>
                <w:bCs/>
                <w:color w:val="000000"/>
                <w:sz w:val="20"/>
                <w:szCs w:val="20"/>
              </w:rPr>
            </w:pPr>
            <w:del w:id="151" w:author="Daniel Jacob" w:date="2023-02-28T10:10:00Z">
              <w:r w:rsidRPr="00605160" w:rsidDel="00FE612B">
                <w:rPr>
                  <w:b/>
                  <w:bCs/>
                  <w:color w:val="000000"/>
                  <w:sz w:val="20"/>
                  <w:szCs w:val="20"/>
                </w:rPr>
                <w:delText>Natural sources</w:delText>
              </w:r>
            </w:del>
          </w:p>
        </w:tc>
        <w:tc>
          <w:tcPr>
            <w:tcW w:w="1094" w:type="dxa"/>
            <w:tcBorders>
              <w:top w:val="single" w:sz="4" w:space="0" w:color="000000"/>
              <w:left w:val="nil"/>
              <w:bottom w:val="single" w:sz="4" w:space="0" w:color="000000"/>
              <w:right w:val="nil"/>
            </w:tcBorders>
            <w:shd w:val="clear" w:color="auto" w:fill="auto"/>
            <w:noWrap/>
            <w:vAlign w:val="center"/>
            <w:hideMark/>
          </w:tcPr>
          <w:p w14:paraId="5D9F7573" w14:textId="011745BC" w:rsidR="00605160" w:rsidRPr="00605160" w:rsidDel="00FE612B" w:rsidRDefault="00605160" w:rsidP="00605160">
            <w:pPr>
              <w:rPr>
                <w:del w:id="152" w:author="Daniel Jacob" w:date="2023-02-28T10:10:00Z"/>
                <w:color w:val="000000"/>
                <w:sz w:val="20"/>
                <w:szCs w:val="20"/>
              </w:rPr>
            </w:pPr>
            <w:del w:id="153" w:author="Daniel Jacob" w:date="2023-02-28T10:10:00Z">
              <w:r w:rsidRPr="00605160" w:rsidDel="00FE612B">
                <w:rPr>
                  <w:color w:val="000000"/>
                  <w:sz w:val="20"/>
                  <w:szCs w:val="20"/>
                </w:rPr>
                <w:delText>7.8</w:delText>
              </w:r>
            </w:del>
          </w:p>
        </w:tc>
        <w:tc>
          <w:tcPr>
            <w:tcW w:w="2160" w:type="dxa"/>
            <w:tcBorders>
              <w:top w:val="single" w:sz="4" w:space="0" w:color="000000"/>
              <w:left w:val="nil"/>
              <w:bottom w:val="single" w:sz="4" w:space="0" w:color="000000"/>
              <w:right w:val="nil"/>
            </w:tcBorders>
            <w:shd w:val="clear" w:color="auto" w:fill="auto"/>
            <w:noWrap/>
            <w:vAlign w:val="center"/>
            <w:hideMark/>
          </w:tcPr>
          <w:p w14:paraId="496994F8" w14:textId="0B42F0EA" w:rsidR="00605160" w:rsidRPr="00605160" w:rsidDel="00FE612B" w:rsidRDefault="00605160" w:rsidP="00605160">
            <w:pPr>
              <w:rPr>
                <w:del w:id="154" w:author="Daniel Jacob" w:date="2023-02-28T10:10:00Z"/>
                <w:color w:val="000000"/>
                <w:sz w:val="20"/>
                <w:szCs w:val="20"/>
              </w:rPr>
            </w:pPr>
            <w:del w:id="155" w:author="Daniel Jacob" w:date="2023-02-28T10:10:00Z">
              <w:r w:rsidRPr="00605160" w:rsidDel="00FE612B">
                <w:rPr>
                  <w:color w:val="000000"/>
                  <w:sz w:val="20"/>
                  <w:szCs w:val="20"/>
                </w:rPr>
                <w:delText>8.4 (8.1 - 8.6)</w:delText>
              </w:r>
            </w:del>
          </w:p>
        </w:tc>
        <w:tc>
          <w:tcPr>
            <w:tcW w:w="2160" w:type="dxa"/>
            <w:tcBorders>
              <w:top w:val="single" w:sz="4" w:space="0" w:color="000000"/>
              <w:left w:val="nil"/>
              <w:bottom w:val="single" w:sz="4" w:space="0" w:color="000000"/>
              <w:right w:val="single" w:sz="4" w:space="0" w:color="auto"/>
            </w:tcBorders>
            <w:shd w:val="clear" w:color="auto" w:fill="auto"/>
            <w:noWrap/>
            <w:vAlign w:val="center"/>
            <w:hideMark/>
          </w:tcPr>
          <w:p w14:paraId="7284BFEA" w14:textId="631CA411" w:rsidR="00605160" w:rsidRPr="00605160" w:rsidDel="00FE612B" w:rsidRDefault="00605160" w:rsidP="00605160">
            <w:pPr>
              <w:rPr>
                <w:del w:id="156" w:author="Daniel Jacob" w:date="2023-02-28T10:10:00Z"/>
                <w:color w:val="000000"/>
                <w:sz w:val="20"/>
                <w:szCs w:val="20"/>
              </w:rPr>
            </w:pPr>
            <w:del w:id="157" w:author="Daniel Jacob" w:date="2023-02-28T10:10:00Z">
              <w:r w:rsidRPr="00605160" w:rsidDel="00FE612B">
                <w:rPr>
                  <w:color w:val="000000"/>
                  <w:sz w:val="20"/>
                  <w:szCs w:val="20"/>
                </w:rPr>
                <w:delText> </w:delText>
              </w:r>
            </w:del>
          </w:p>
        </w:tc>
      </w:tr>
      <w:tr w:rsidR="00605160" w:rsidRPr="00605160" w:rsidDel="00FE612B" w14:paraId="255F254D" w14:textId="0BF6C522" w:rsidTr="00605160">
        <w:trPr>
          <w:trHeight w:val="320"/>
          <w:del w:id="158" w:author="Daniel Jacob" w:date="2023-02-28T10:10:00Z"/>
        </w:trPr>
        <w:tc>
          <w:tcPr>
            <w:tcW w:w="2520" w:type="dxa"/>
            <w:tcBorders>
              <w:top w:val="nil"/>
              <w:left w:val="single" w:sz="4" w:space="0" w:color="000000"/>
              <w:bottom w:val="single" w:sz="4" w:space="0" w:color="D9D9D9"/>
              <w:right w:val="nil"/>
            </w:tcBorders>
            <w:shd w:val="clear" w:color="auto" w:fill="auto"/>
            <w:noWrap/>
            <w:vAlign w:val="center"/>
            <w:hideMark/>
          </w:tcPr>
          <w:p w14:paraId="0693B84E" w14:textId="19F4E79D" w:rsidR="00605160" w:rsidRPr="00605160" w:rsidDel="00FE612B" w:rsidRDefault="00605160" w:rsidP="00605160">
            <w:pPr>
              <w:ind w:firstLineChars="200" w:firstLine="400"/>
              <w:rPr>
                <w:del w:id="159" w:author="Daniel Jacob" w:date="2023-02-28T10:10:00Z"/>
                <w:color w:val="000000"/>
                <w:sz w:val="20"/>
                <w:szCs w:val="20"/>
              </w:rPr>
            </w:pPr>
            <w:del w:id="160" w:author="Daniel Jacob" w:date="2023-02-28T10:10:00Z">
              <w:r w:rsidRPr="00605160" w:rsidDel="00FE612B">
                <w:rPr>
                  <w:color w:val="000000"/>
                  <w:sz w:val="20"/>
                  <w:szCs w:val="20"/>
                </w:rPr>
                <w:delText>Wetlands</w:delText>
              </w:r>
            </w:del>
          </w:p>
        </w:tc>
        <w:tc>
          <w:tcPr>
            <w:tcW w:w="1094" w:type="dxa"/>
            <w:tcBorders>
              <w:top w:val="nil"/>
              <w:left w:val="nil"/>
              <w:bottom w:val="single" w:sz="4" w:space="0" w:color="D9D9D9"/>
              <w:right w:val="nil"/>
            </w:tcBorders>
            <w:shd w:val="clear" w:color="auto" w:fill="auto"/>
            <w:noWrap/>
            <w:vAlign w:val="center"/>
            <w:hideMark/>
          </w:tcPr>
          <w:p w14:paraId="6C123571" w14:textId="60388A14" w:rsidR="00605160" w:rsidRPr="00605160" w:rsidDel="00FE612B" w:rsidRDefault="00605160" w:rsidP="00605160">
            <w:pPr>
              <w:rPr>
                <w:del w:id="161" w:author="Daniel Jacob" w:date="2023-02-28T10:10:00Z"/>
                <w:color w:val="000000"/>
                <w:sz w:val="20"/>
                <w:szCs w:val="20"/>
              </w:rPr>
            </w:pPr>
            <w:del w:id="162" w:author="Daniel Jacob" w:date="2023-02-28T10:10:00Z">
              <w:r w:rsidRPr="00605160" w:rsidDel="00FE612B">
                <w:rPr>
                  <w:color w:val="000000"/>
                  <w:sz w:val="20"/>
                  <w:szCs w:val="20"/>
                </w:rPr>
                <w:delText>6.6</w:delText>
              </w:r>
            </w:del>
          </w:p>
        </w:tc>
        <w:tc>
          <w:tcPr>
            <w:tcW w:w="2160" w:type="dxa"/>
            <w:tcBorders>
              <w:top w:val="nil"/>
              <w:left w:val="nil"/>
              <w:bottom w:val="single" w:sz="4" w:space="0" w:color="D9D9D9"/>
              <w:right w:val="nil"/>
            </w:tcBorders>
            <w:shd w:val="clear" w:color="auto" w:fill="auto"/>
            <w:noWrap/>
            <w:vAlign w:val="center"/>
            <w:hideMark/>
          </w:tcPr>
          <w:p w14:paraId="1199173B" w14:textId="0F09360A" w:rsidR="00605160" w:rsidRPr="00605160" w:rsidDel="00FE612B" w:rsidRDefault="00605160" w:rsidP="00605160">
            <w:pPr>
              <w:rPr>
                <w:del w:id="163" w:author="Daniel Jacob" w:date="2023-02-28T10:10:00Z"/>
                <w:color w:val="000000"/>
                <w:sz w:val="20"/>
                <w:szCs w:val="20"/>
              </w:rPr>
            </w:pPr>
            <w:del w:id="164" w:author="Daniel Jacob" w:date="2023-02-28T10:10:00Z">
              <w:r w:rsidRPr="00605160" w:rsidDel="00FE612B">
                <w:rPr>
                  <w:color w:val="000000"/>
                  <w:sz w:val="20"/>
                  <w:szCs w:val="20"/>
                </w:rPr>
                <w:delText>7.2 (7.0 - 7.4)</w:delText>
              </w:r>
            </w:del>
          </w:p>
        </w:tc>
        <w:tc>
          <w:tcPr>
            <w:tcW w:w="2160" w:type="dxa"/>
            <w:tcBorders>
              <w:top w:val="nil"/>
              <w:left w:val="nil"/>
              <w:bottom w:val="single" w:sz="4" w:space="0" w:color="D9D9D9"/>
              <w:right w:val="single" w:sz="4" w:space="0" w:color="auto"/>
            </w:tcBorders>
            <w:shd w:val="clear" w:color="auto" w:fill="auto"/>
            <w:noWrap/>
            <w:vAlign w:val="center"/>
            <w:hideMark/>
          </w:tcPr>
          <w:p w14:paraId="391CEA8E" w14:textId="6E8C005C" w:rsidR="00605160" w:rsidRPr="00605160" w:rsidDel="00FE612B" w:rsidRDefault="00605160" w:rsidP="00605160">
            <w:pPr>
              <w:rPr>
                <w:del w:id="165" w:author="Daniel Jacob" w:date="2023-02-28T10:10:00Z"/>
                <w:color w:val="000000"/>
                <w:sz w:val="20"/>
                <w:szCs w:val="20"/>
              </w:rPr>
            </w:pPr>
            <w:del w:id="166" w:author="Daniel Jacob" w:date="2023-02-28T10:10:00Z">
              <w:r w:rsidRPr="00605160" w:rsidDel="00FE612B">
                <w:rPr>
                  <w:color w:val="000000"/>
                  <w:sz w:val="20"/>
                  <w:szCs w:val="20"/>
                </w:rPr>
                <w:delText>0.35 (0.16 - 0.55)</w:delText>
              </w:r>
            </w:del>
          </w:p>
        </w:tc>
      </w:tr>
      <w:tr w:rsidR="00605160" w:rsidRPr="00605160" w:rsidDel="00FE612B" w14:paraId="27865594" w14:textId="400EC113" w:rsidTr="00605160">
        <w:trPr>
          <w:trHeight w:val="320"/>
          <w:del w:id="167" w:author="Daniel Jacob" w:date="2023-02-28T10:10:00Z"/>
        </w:trPr>
        <w:tc>
          <w:tcPr>
            <w:tcW w:w="2520" w:type="dxa"/>
            <w:tcBorders>
              <w:top w:val="nil"/>
              <w:left w:val="single" w:sz="4" w:space="0" w:color="000000"/>
              <w:bottom w:val="single" w:sz="4" w:space="0" w:color="000000"/>
              <w:right w:val="nil"/>
            </w:tcBorders>
            <w:shd w:val="clear" w:color="auto" w:fill="auto"/>
            <w:noWrap/>
            <w:vAlign w:val="center"/>
            <w:hideMark/>
          </w:tcPr>
          <w:p w14:paraId="4E26BB09" w14:textId="235609EF" w:rsidR="00605160" w:rsidRPr="00605160" w:rsidDel="00FE612B" w:rsidRDefault="00605160" w:rsidP="00605160">
            <w:pPr>
              <w:ind w:firstLineChars="200" w:firstLine="400"/>
              <w:rPr>
                <w:del w:id="168" w:author="Daniel Jacob" w:date="2023-02-28T10:10:00Z"/>
                <w:color w:val="000000"/>
                <w:sz w:val="20"/>
                <w:szCs w:val="20"/>
              </w:rPr>
            </w:pPr>
            <w:del w:id="169" w:author="Daniel Jacob" w:date="2023-02-28T10:10:00Z">
              <w:r w:rsidRPr="00605160" w:rsidDel="00FE612B">
                <w:rPr>
                  <w:color w:val="000000"/>
                  <w:sz w:val="20"/>
                  <w:szCs w:val="20"/>
                </w:rPr>
                <w:delText>Other biogenic</w:delText>
              </w:r>
            </w:del>
          </w:p>
        </w:tc>
        <w:tc>
          <w:tcPr>
            <w:tcW w:w="1094" w:type="dxa"/>
            <w:tcBorders>
              <w:top w:val="nil"/>
              <w:left w:val="nil"/>
              <w:bottom w:val="single" w:sz="4" w:space="0" w:color="000000"/>
              <w:right w:val="nil"/>
            </w:tcBorders>
            <w:shd w:val="clear" w:color="auto" w:fill="auto"/>
            <w:noWrap/>
            <w:vAlign w:val="center"/>
            <w:hideMark/>
          </w:tcPr>
          <w:p w14:paraId="3EE22DB9" w14:textId="29882063" w:rsidR="00605160" w:rsidRPr="00605160" w:rsidDel="00FE612B" w:rsidRDefault="00605160" w:rsidP="00605160">
            <w:pPr>
              <w:rPr>
                <w:del w:id="170" w:author="Daniel Jacob" w:date="2023-02-28T10:10:00Z"/>
                <w:color w:val="000000"/>
                <w:sz w:val="20"/>
                <w:szCs w:val="20"/>
              </w:rPr>
            </w:pPr>
            <w:del w:id="171" w:author="Daniel Jacob" w:date="2023-02-28T10:10:00Z">
              <w:r w:rsidRPr="00605160" w:rsidDel="00FE612B">
                <w:rPr>
                  <w:color w:val="000000"/>
                  <w:sz w:val="20"/>
                  <w:szCs w:val="20"/>
                </w:rPr>
                <w:delText>1.1</w:delText>
              </w:r>
            </w:del>
          </w:p>
        </w:tc>
        <w:tc>
          <w:tcPr>
            <w:tcW w:w="2160" w:type="dxa"/>
            <w:tcBorders>
              <w:top w:val="nil"/>
              <w:left w:val="nil"/>
              <w:bottom w:val="single" w:sz="4" w:space="0" w:color="000000"/>
              <w:right w:val="nil"/>
            </w:tcBorders>
            <w:shd w:val="clear" w:color="auto" w:fill="auto"/>
            <w:noWrap/>
            <w:vAlign w:val="center"/>
            <w:hideMark/>
          </w:tcPr>
          <w:p w14:paraId="0600E9CD" w14:textId="0A67F283" w:rsidR="00605160" w:rsidRPr="00605160" w:rsidDel="00FE612B" w:rsidRDefault="00605160" w:rsidP="00605160">
            <w:pPr>
              <w:rPr>
                <w:del w:id="172" w:author="Daniel Jacob" w:date="2023-02-28T10:10:00Z"/>
                <w:color w:val="000000"/>
                <w:sz w:val="20"/>
                <w:szCs w:val="20"/>
              </w:rPr>
            </w:pPr>
            <w:del w:id="173" w:author="Daniel Jacob" w:date="2023-02-28T10:10:00Z">
              <w:r w:rsidRPr="00605160" w:rsidDel="00FE612B">
                <w:rPr>
                  <w:color w:val="000000"/>
                  <w:sz w:val="20"/>
                  <w:szCs w:val="20"/>
                </w:rPr>
                <w:delText>1.2 (1.2 - 1.2)</w:delText>
              </w:r>
            </w:del>
          </w:p>
        </w:tc>
        <w:tc>
          <w:tcPr>
            <w:tcW w:w="2160" w:type="dxa"/>
            <w:tcBorders>
              <w:top w:val="nil"/>
              <w:left w:val="nil"/>
              <w:bottom w:val="single" w:sz="4" w:space="0" w:color="000000"/>
              <w:right w:val="single" w:sz="4" w:space="0" w:color="auto"/>
            </w:tcBorders>
            <w:shd w:val="clear" w:color="auto" w:fill="auto"/>
            <w:noWrap/>
            <w:vAlign w:val="center"/>
            <w:hideMark/>
          </w:tcPr>
          <w:p w14:paraId="6C161DE9" w14:textId="3C48631A" w:rsidR="00605160" w:rsidRPr="00605160" w:rsidDel="00FE612B" w:rsidRDefault="00605160" w:rsidP="00605160">
            <w:pPr>
              <w:rPr>
                <w:del w:id="174" w:author="Daniel Jacob" w:date="2023-02-28T10:10:00Z"/>
                <w:color w:val="000000"/>
                <w:sz w:val="20"/>
                <w:szCs w:val="20"/>
              </w:rPr>
            </w:pPr>
            <w:del w:id="175" w:author="Daniel Jacob" w:date="2023-02-28T10:10:00Z">
              <w:r w:rsidRPr="00605160" w:rsidDel="00FE612B">
                <w:rPr>
                  <w:color w:val="000000"/>
                  <w:sz w:val="20"/>
                  <w:szCs w:val="20"/>
                </w:rPr>
                <w:delText>0.25 (0.19 - 0.32)</w:delText>
              </w:r>
            </w:del>
          </w:p>
        </w:tc>
      </w:tr>
    </w:tbl>
    <w:p w14:paraId="1C509A3C" w14:textId="041D8697" w:rsidR="00605160" w:rsidRPr="00903848" w:rsidRDefault="00903848" w:rsidP="00B879B6">
      <w:pPr>
        <w:pStyle w:val="FootnoteText"/>
        <w:rPr>
          <w:rFonts w:ascii="Times New Roman" w:hAnsi="Times New Roman" w:cs="Times New Roman"/>
          <w:color w:val="FF0000"/>
        </w:rPr>
      </w:pPr>
      <w:del w:id="176" w:author="Daniel Jacob" w:date="2023-02-28T10:10:00Z">
        <w:r w:rsidRPr="00903848" w:rsidDel="00FE612B">
          <w:rPr>
            <w:rFonts w:ascii="Times New Roman" w:hAnsi="Times New Roman" w:cs="Times New Roman"/>
            <w:color w:val="FF0000"/>
          </w:rPr>
          <w:delText>Second:</w:delText>
        </w:r>
      </w:del>
    </w:p>
    <w:tbl>
      <w:tblPr>
        <w:tblW w:w="7960" w:type="dxa"/>
        <w:tblLook w:val="04A0" w:firstRow="1" w:lastRow="0" w:firstColumn="1" w:lastColumn="0" w:noHBand="0" w:noVBand="1"/>
      </w:tblPr>
      <w:tblGrid>
        <w:gridCol w:w="2380"/>
        <w:gridCol w:w="1860"/>
        <w:gridCol w:w="1860"/>
        <w:gridCol w:w="1860"/>
      </w:tblGrid>
      <w:tr w:rsidR="00903848" w:rsidRPr="00903848" w14:paraId="2BDB3615" w14:textId="77777777" w:rsidTr="00903848">
        <w:trPr>
          <w:trHeight w:val="580"/>
        </w:trPr>
        <w:tc>
          <w:tcPr>
            <w:tcW w:w="2380" w:type="dxa"/>
            <w:tcBorders>
              <w:top w:val="single" w:sz="4" w:space="0" w:color="000000"/>
              <w:left w:val="single" w:sz="4" w:space="0" w:color="000000"/>
              <w:bottom w:val="single" w:sz="4" w:space="0" w:color="000000"/>
              <w:right w:val="nil"/>
            </w:tcBorders>
            <w:shd w:val="clear" w:color="auto" w:fill="auto"/>
            <w:noWrap/>
            <w:vAlign w:val="bottom"/>
            <w:hideMark/>
          </w:tcPr>
          <w:p w14:paraId="44EB9472" w14:textId="77777777" w:rsidR="00903848" w:rsidRPr="00903848" w:rsidRDefault="00903848" w:rsidP="00903848">
            <w:pPr>
              <w:rPr>
                <w:b/>
                <w:bCs/>
                <w:color w:val="000000"/>
                <w:sz w:val="20"/>
                <w:szCs w:val="20"/>
              </w:rPr>
            </w:pPr>
            <w:r w:rsidRPr="00903848">
              <w:rPr>
                <w:b/>
                <w:bCs/>
                <w:color w:val="000000"/>
                <w:sz w:val="20"/>
                <w:szCs w:val="20"/>
              </w:rPr>
              <w:t> </w:t>
            </w:r>
          </w:p>
        </w:tc>
        <w:tc>
          <w:tcPr>
            <w:tcW w:w="1860" w:type="dxa"/>
            <w:tcBorders>
              <w:top w:val="single" w:sz="4" w:space="0" w:color="000000"/>
              <w:left w:val="nil"/>
              <w:bottom w:val="single" w:sz="4" w:space="0" w:color="000000"/>
              <w:right w:val="nil"/>
            </w:tcBorders>
            <w:shd w:val="clear" w:color="auto" w:fill="auto"/>
            <w:vAlign w:val="bottom"/>
            <w:hideMark/>
          </w:tcPr>
          <w:p w14:paraId="1CAAAE29" w14:textId="3B9A3A14" w:rsidR="00903848" w:rsidRPr="00903848" w:rsidRDefault="00903848" w:rsidP="00903848">
            <w:pPr>
              <w:rPr>
                <w:b/>
                <w:bCs/>
                <w:color w:val="000000"/>
                <w:sz w:val="20"/>
                <w:szCs w:val="20"/>
                <w:vertAlign w:val="superscript"/>
              </w:rPr>
            </w:pPr>
            <w:del w:id="177" w:author="Daniel Jacob" w:date="2023-02-28T10:11:00Z">
              <w:r w:rsidDel="00FE612B">
                <w:rPr>
                  <w:b/>
                  <w:bCs/>
                  <w:color w:val="000000"/>
                  <w:sz w:val="20"/>
                  <w:szCs w:val="20"/>
                </w:rPr>
                <w:delText>Bottom-up estimate</w:delText>
              </w:r>
            </w:del>
            <w:ins w:id="178" w:author="Daniel Jacob" w:date="2023-02-28T10:11:00Z">
              <w:r w:rsidR="00FE612B">
                <w:rPr>
                  <w:b/>
                  <w:bCs/>
                  <w:color w:val="000000"/>
                  <w:sz w:val="20"/>
                  <w:szCs w:val="20"/>
                </w:rPr>
                <w:t>US EPA GHGI</w:t>
              </w:r>
            </w:ins>
            <w:r w:rsidRPr="00903848">
              <w:rPr>
                <w:color w:val="000000"/>
                <w:sz w:val="20"/>
                <w:szCs w:val="20"/>
                <w:vertAlign w:val="superscript"/>
              </w:rPr>
              <w:t>1</w:t>
            </w:r>
          </w:p>
        </w:tc>
        <w:tc>
          <w:tcPr>
            <w:tcW w:w="1860" w:type="dxa"/>
            <w:tcBorders>
              <w:top w:val="single" w:sz="4" w:space="0" w:color="000000"/>
              <w:left w:val="nil"/>
              <w:bottom w:val="single" w:sz="4" w:space="0" w:color="000000"/>
              <w:right w:val="nil"/>
            </w:tcBorders>
            <w:shd w:val="clear" w:color="auto" w:fill="auto"/>
            <w:vAlign w:val="bottom"/>
            <w:hideMark/>
          </w:tcPr>
          <w:p w14:paraId="5AE81F14" w14:textId="369C75C1" w:rsidR="00903848" w:rsidRPr="00903848" w:rsidRDefault="00903848" w:rsidP="00903848">
            <w:pPr>
              <w:rPr>
                <w:b/>
                <w:bCs/>
                <w:color w:val="000000"/>
                <w:sz w:val="20"/>
                <w:szCs w:val="20"/>
              </w:rPr>
            </w:pPr>
            <w:r w:rsidRPr="00903848">
              <w:rPr>
                <w:b/>
                <w:bCs/>
                <w:color w:val="000000"/>
                <w:sz w:val="20"/>
                <w:szCs w:val="20"/>
              </w:rPr>
              <w:t>Posterior</w:t>
            </w:r>
            <w:r w:rsidRPr="00903848">
              <w:rPr>
                <w:color w:val="000000"/>
                <w:sz w:val="20"/>
                <w:szCs w:val="20"/>
                <w:vertAlign w:val="superscript"/>
              </w:rPr>
              <w:t>2</w:t>
            </w:r>
          </w:p>
        </w:tc>
        <w:tc>
          <w:tcPr>
            <w:tcW w:w="1860" w:type="dxa"/>
            <w:tcBorders>
              <w:top w:val="single" w:sz="4" w:space="0" w:color="000000"/>
              <w:left w:val="nil"/>
              <w:bottom w:val="single" w:sz="4" w:space="0" w:color="000000"/>
              <w:right w:val="single" w:sz="4" w:space="0" w:color="auto"/>
            </w:tcBorders>
            <w:shd w:val="clear" w:color="auto" w:fill="auto"/>
            <w:vAlign w:val="bottom"/>
            <w:hideMark/>
          </w:tcPr>
          <w:p w14:paraId="15FD2759" w14:textId="02A6DD48" w:rsidR="00903848" w:rsidRPr="00903848" w:rsidRDefault="00903848" w:rsidP="00903848">
            <w:pPr>
              <w:rPr>
                <w:b/>
                <w:bCs/>
                <w:color w:val="000000"/>
                <w:sz w:val="20"/>
                <w:szCs w:val="20"/>
              </w:rPr>
            </w:pPr>
            <w:r>
              <w:rPr>
                <w:b/>
                <w:bCs/>
                <w:color w:val="000000"/>
                <w:sz w:val="20"/>
                <w:szCs w:val="20"/>
              </w:rPr>
              <w:t>Sensitivity</w:t>
            </w:r>
            <w:r>
              <w:rPr>
                <w:color w:val="000000"/>
                <w:sz w:val="20"/>
                <w:szCs w:val="20"/>
                <w:vertAlign w:val="superscript"/>
              </w:rPr>
              <w:t>3</w:t>
            </w:r>
          </w:p>
        </w:tc>
      </w:tr>
      <w:tr w:rsidR="00903848" w:rsidRPr="00903848" w14:paraId="34904E0D" w14:textId="77777777" w:rsidTr="00903848">
        <w:trPr>
          <w:trHeight w:val="320"/>
        </w:trPr>
        <w:tc>
          <w:tcPr>
            <w:tcW w:w="2380" w:type="dxa"/>
            <w:tcBorders>
              <w:top w:val="nil"/>
              <w:left w:val="single" w:sz="4" w:space="0" w:color="000000"/>
              <w:bottom w:val="single" w:sz="4" w:space="0" w:color="000000"/>
              <w:right w:val="nil"/>
            </w:tcBorders>
            <w:shd w:val="clear" w:color="auto" w:fill="auto"/>
            <w:noWrap/>
            <w:vAlign w:val="bottom"/>
            <w:hideMark/>
          </w:tcPr>
          <w:p w14:paraId="13B698AD" w14:textId="77777777" w:rsidR="00903848" w:rsidRPr="00903848" w:rsidRDefault="00903848" w:rsidP="00903848">
            <w:pPr>
              <w:rPr>
                <w:b/>
                <w:bCs/>
                <w:color w:val="000000"/>
                <w:sz w:val="20"/>
                <w:szCs w:val="20"/>
              </w:rPr>
            </w:pPr>
            <w:r w:rsidRPr="00903848">
              <w:rPr>
                <w:b/>
                <w:bCs/>
                <w:color w:val="000000"/>
                <w:sz w:val="20"/>
                <w:szCs w:val="20"/>
              </w:rPr>
              <w:t>Total sources [</w:t>
            </w:r>
            <w:proofErr w:type="spellStart"/>
            <w:r w:rsidRPr="00903848">
              <w:rPr>
                <w:b/>
                <w:bCs/>
                <w:color w:val="000000"/>
                <w:sz w:val="20"/>
                <w:szCs w:val="20"/>
              </w:rPr>
              <w:t>Tg</w:t>
            </w:r>
            <w:proofErr w:type="spellEnd"/>
            <w:r w:rsidRPr="00903848">
              <w:rPr>
                <w:b/>
                <w:bCs/>
                <w:color w:val="000000"/>
                <w:sz w:val="20"/>
                <w:szCs w:val="20"/>
              </w:rPr>
              <w:t xml:space="preserve"> a</w:t>
            </w:r>
            <w:r w:rsidRPr="00903848">
              <w:rPr>
                <w:color w:val="000000"/>
                <w:sz w:val="20"/>
                <w:szCs w:val="20"/>
                <w:vertAlign w:val="superscript"/>
              </w:rPr>
              <w:t>-1</w:t>
            </w:r>
            <w:r w:rsidRPr="00903848">
              <w:rPr>
                <w:b/>
                <w:bCs/>
                <w:color w:val="000000"/>
                <w:sz w:val="20"/>
                <w:szCs w:val="20"/>
              </w:rPr>
              <w:t>]</w:t>
            </w:r>
          </w:p>
        </w:tc>
        <w:tc>
          <w:tcPr>
            <w:tcW w:w="1860" w:type="dxa"/>
            <w:tcBorders>
              <w:top w:val="nil"/>
              <w:left w:val="nil"/>
              <w:bottom w:val="single" w:sz="4" w:space="0" w:color="000000"/>
              <w:right w:val="nil"/>
            </w:tcBorders>
            <w:shd w:val="clear" w:color="auto" w:fill="auto"/>
            <w:noWrap/>
            <w:vAlign w:val="bottom"/>
            <w:hideMark/>
          </w:tcPr>
          <w:p w14:paraId="5F0BDE8A" w14:textId="77777777" w:rsidR="00903848" w:rsidRPr="00903848" w:rsidRDefault="00903848" w:rsidP="00903848">
            <w:pPr>
              <w:rPr>
                <w:color w:val="000000"/>
                <w:sz w:val="20"/>
                <w:szCs w:val="20"/>
              </w:rPr>
            </w:pPr>
            <w:r w:rsidRPr="00903848">
              <w:rPr>
                <w:color w:val="000000"/>
                <w:sz w:val="20"/>
                <w:szCs w:val="20"/>
              </w:rPr>
              <w:t>34.6</w:t>
            </w:r>
          </w:p>
        </w:tc>
        <w:tc>
          <w:tcPr>
            <w:tcW w:w="1860" w:type="dxa"/>
            <w:tcBorders>
              <w:top w:val="nil"/>
              <w:left w:val="nil"/>
              <w:bottom w:val="single" w:sz="4" w:space="0" w:color="000000"/>
              <w:right w:val="nil"/>
            </w:tcBorders>
            <w:shd w:val="clear" w:color="auto" w:fill="auto"/>
            <w:noWrap/>
            <w:vAlign w:val="bottom"/>
            <w:hideMark/>
          </w:tcPr>
          <w:p w14:paraId="65654F17" w14:textId="737CC83C" w:rsidR="00903848" w:rsidRPr="00903848" w:rsidRDefault="00903848" w:rsidP="00903848">
            <w:pPr>
              <w:rPr>
                <w:color w:val="000000"/>
                <w:sz w:val="20"/>
                <w:szCs w:val="20"/>
              </w:rPr>
            </w:pPr>
            <w:r w:rsidRPr="00903848">
              <w:rPr>
                <w:color w:val="000000"/>
                <w:sz w:val="20"/>
                <w:szCs w:val="20"/>
              </w:rPr>
              <w:t xml:space="preserve">39.3 (38.2 </w:t>
            </w:r>
            <w:del w:id="179" w:author="Daniel Jacob" w:date="2023-02-28T10:11:00Z">
              <w:r w:rsidRPr="00903848" w:rsidDel="00FE612B">
                <w:rPr>
                  <w:color w:val="000000"/>
                  <w:sz w:val="20"/>
                  <w:szCs w:val="20"/>
                </w:rPr>
                <w:delText>-</w:delText>
              </w:r>
            </w:del>
            <w:ins w:id="180" w:author="Daniel Jacob" w:date="2023-02-28T10:11:00Z">
              <w:r w:rsidR="00FE612B">
                <w:rPr>
                  <w:color w:val="000000"/>
                  <w:sz w:val="20"/>
                  <w:szCs w:val="20"/>
                </w:rPr>
                <w:t>–</w:t>
              </w:r>
            </w:ins>
            <w:r w:rsidRPr="00903848">
              <w:rPr>
                <w:color w:val="000000"/>
                <w:sz w:val="20"/>
                <w:szCs w:val="20"/>
              </w:rPr>
              <w:t xml:space="preserve"> 40.3)</w:t>
            </w:r>
          </w:p>
        </w:tc>
        <w:tc>
          <w:tcPr>
            <w:tcW w:w="1860" w:type="dxa"/>
            <w:tcBorders>
              <w:top w:val="nil"/>
              <w:left w:val="nil"/>
              <w:bottom w:val="single" w:sz="4" w:space="0" w:color="000000"/>
              <w:right w:val="single" w:sz="4" w:space="0" w:color="auto"/>
            </w:tcBorders>
            <w:shd w:val="clear" w:color="auto" w:fill="auto"/>
            <w:noWrap/>
            <w:vAlign w:val="bottom"/>
            <w:hideMark/>
          </w:tcPr>
          <w:p w14:paraId="7A9801F7" w14:textId="77777777" w:rsidR="00903848" w:rsidRPr="00903848" w:rsidRDefault="00903848" w:rsidP="00903848">
            <w:pPr>
              <w:rPr>
                <w:color w:val="000000"/>
                <w:sz w:val="20"/>
                <w:szCs w:val="20"/>
              </w:rPr>
            </w:pPr>
            <w:r w:rsidRPr="00903848">
              <w:rPr>
                <w:color w:val="000000"/>
                <w:sz w:val="20"/>
                <w:szCs w:val="20"/>
              </w:rPr>
              <w:t> </w:t>
            </w:r>
          </w:p>
        </w:tc>
      </w:tr>
      <w:tr w:rsidR="00903848" w:rsidRPr="00903848" w14:paraId="619E3136" w14:textId="77777777" w:rsidTr="00903848">
        <w:trPr>
          <w:trHeight w:val="320"/>
        </w:trPr>
        <w:tc>
          <w:tcPr>
            <w:tcW w:w="2380" w:type="dxa"/>
            <w:tcBorders>
              <w:top w:val="nil"/>
              <w:left w:val="single" w:sz="4" w:space="0" w:color="000000"/>
              <w:bottom w:val="single" w:sz="4" w:space="0" w:color="000000"/>
              <w:right w:val="nil"/>
            </w:tcBorders>
            <w:shd w:val="clear" w:color="auto" w:fill="auto"/>
            <w:noWrap/>
            <w:vAlign w:val="bottom"/>
            <w:hideMark/>
          </w:tcPr>
          <w:p w14:paraId="1F0F232A" w14:textId="77777777" w:rsidR="00903848" w:rsidRPr="00903848" w:rsidRDefault="00903848" w:rsidP="00903848">
            <w:pPr>
              <w:ind w:firstLineChars="100" w:firstLine="201"/>
              <w:rPr>
                <w:b/>
                <w:bCs/>
                <w:color w:val="000000"/>
                <w:sz w:val="20"/>
                <w:szCs w:val="20"/>
              </w:rPr>
            </w:pPr>
            <w:r w:rsidRPr="00903848">
              <w:rPr>
                <w:b/>
                <w:bCs/>
                <w:color w:val="000000"/>
                <w:sz w:val="20"/>
                <w:szCs w:val="20"/>
              </w:rPr>
              <w:t>Anthropogenic sources</w:t>
            </w:r>
          </w:p>
        </w:tc>
        <w:tc>
          <w:tcPr>
            <w:tcW w:w="1860" w:type="dxa"/>
            <w:tcBorders>
              <w:top w:val="nil"/>
              <w:left w:val="nil"/>
              <w:bottom w:val="single" w:sz="4" w:space="0" w:color="000000"/>
              <w:right w:val="nil"/>
            </w:tcBorders>
            <w:shd w:val="clear" w:color="auto" w:fill="auto"/>
            <w:noWrap/>
            <w:vAlign w:val="bottom"/>
            <w:hideMark/>
          </w:tcPr>
          <w:p w14:paraId="22C4BEF4" w14:textId="77777777" w:rsidR="00903848" w:rsidRPr="00903848" w:rsidRDefault="00903848" w:rsidP="00903848">
            <w:pPr>
              <w:rPr>
                <w:color w:val="000000"/>
                <w:sz w:val="20"/>
                <w:szCs w:val="20"/>
              </w:rPr>
            </w:pPr>
            <w:r w:rsidRPr="00903848">
              <w:rPr>
                <w:color w:val="000000"/>
                <w:sz w:val="20"/>
                <w:szCs w:val="20"/>
              </w:rPr>
              <w:t>26.8</w:t>
            </w:r>
          </w:p>
        </w:tc>
        <w:tc>
          <w:tcPr>
            <w:tcW w:w="1860" w:type="dxa"/>
            <w:tcBorders>
              <w:top w:val="nil"/>
              <w:left w:val="nil"/>
              <w:bottom w:val="single" w:sz="4" w:space="0" w:color="000000"/>
              <w:right w:val="nil"/>
            </w:tcBorders>
            <w:shd w:val="clear" w:color="auto" w:fill="auto"/>
            <w:noWrap/>
            <w:vAlign w:val="bottom"/>
            <w:hideMark/>
          </w:tcPr>
          <w:p w14:paraId="70DE4F0F" w14:textId="37AD3EC9" w:rsidR="00903848" w:rsidRPr="00903848" w:rsidRDefault="00903848" w:rsidP="00903848">
            <w:pPr>
              <w:rPr>
                <w:color w:val="000000"/>
                <w:sz w:val="20"/>
                <w:szCs w:val="20"/>
              </w:rPr>
            </w:pPr>
            <w:r w:rsidRPr="00903848">
              <w:rPr>
                <w:color w:val="000000"/>
                <w:sz w:val="20"/>
                <w:szCs w:val="20"/>
              </w:rPr>
              <w:t xml:space="preserve">30.9 (30.0 </w:t>
            </w:r>
            <w:del w:id="181" w:author="Daniel Jacob" w:date="2023-02-28T10:11:00Z">
              <w:r w:rsidRPr="00903848" w:rsidDel="00FE612B">
                <w:rPr>
                  <w:color w:val="000000"/>
                  <w:sz w:val="20"/>
                  <w:szCs w:val="20"/>
                </w:rPr>
                <w:delText>-</w:delText>
              </w:r>
            </w:del>
            <w:ins w:id="182" w:author="Daniel Jacob" w:date="2023-02-28T10:11:00Z">
              <w:r w:rsidR="00FE612B">
                <w:rPr>
                  <w:color w:val="000000"/>
                  <w:sz w:val="20"/>
                  <w:szCs w:val="20"/>
                </w:rPr>
                <w:t>–</w:t>
              </w:r>
            </w:ins>
            <w:r w:rsidRPr="00903848">
              <w:rPr>
                <w:color w:val="000000"/>
                <w:sz w:val="20"/>
                <w:szCs w:val="20"/>
              </w:rPr>
              <w:t xml:space="preserve"> 31.8)</w:t>
            </w:r>
          </w:p>
        </w:tc>
        <w:tc>
          <w:tcPr>
            <w:tcW w:w="1860" w:type="dxa"/>
            <w:tcBorders>
              <w:top w:val="nil"/>
              <w:left w:val="nil"/>
              <w:bottom w:val="single" w:sz="4" w:space="0" w:color="000000"/>
              <w:right w:val="single" w:sz="4" w:space="0" w:color="auto"/>
            </w:tcBorders>
            <w:shd w:val="clear" w:color="auto" w:fill="auto"/>
            <w:noWrap/>
            <w:vAlign w:val="bottom"/>
            <w:hideMark/>
          </w:tcPr>
          <w:p w14:paraId="1B8BEA0A" w14:textId="77777777" w:rsidR="00903848" w:rsidRPr="00903848" w:rsidRDefault="00903848" w:rsidP="00903848">
            <w:pPr>
              <w:rPr>
                <w:color w:val="000000"/>
                <w:sz w:val="20"/>
                <w:szCs w:val="20"/>
              </w:rPr>
            </w:pPr>
            <w:r w:rsidRPr="00903848">
              <w:rPr>
                <w:color w:val="000000"/>
                <w:sz w:val="20"/>
                <w:szCs w:val="20"/>
              </w:rPr>
              <w:t> </w:t>
            </w:r>
          </w:p>
        </w:tc>
      </w:tr>
      <w:tr w:rsidR="00903848" w:rsidRPr="00903848" w14:paraId="6C1618CA" w14:textId="77777777" w:rsidTr="00903848">
        <w:trPr>
          <w:trHeight w:val="320"/>
        </w:trPr>
        <w:tc>
          <w:tcPr>
            <w:tcW w:w="2380" w:type="dxa"/>
            <w:tcBorders>
              <w:top w:val="nil"/>
              <w:left w:val="single" w:sz="4" w:space="0" w:color="000000"/>
              <w:bottom w:val="single" w:sz="4" w:space="0" w:color="D9D9D9"/>
              <w:right w:val="nil"/>
            </w:tcBorders>
            <w:shd w:val="clear" w:color="auto" w:fill="auto"/>
            <w:noWrap/>
            <w:vAlign w:val="bottom"/>
            <w:hideMark/>
          </w:tcPr>
          <w:p w14:paraId="0CD2CB92" w14:textId="77777777" w:rsidR="00903848" w:rsidRPr="00903848" w:rsidRDefault="00903848" w:rsidP="00903848">
            <w:pPr>
              <w:ind w:firstLineChars="200" w:firstLine="400"/>
              <w:rPr>
                <w:color w:val="000000"/>
                <w:sz w:val="20"/>
                <w:szCs w:val="20"/>
              </w:rPr>
            </w:pPr>
            <w:r w:rsidRPr="00903848">
              <w:rPr>
                <w:color w:val="000000"/>
                <w:sz w:val="20"/>
                <w:szCs w:val="20"/>
              </w:rPr>
              <w:t>Livestock</w:t>
            </w:r>
          </w:p>
        </w:tc>
        <w:tc>
          <w:tcPr>
            <w:tcW w:w="1860" w:type="dxa"/>
            <w:tcBorders>
              <w:top w:val="nil"/>
              <w:left w:val="nil"/>
              <w:bottom w:val="single" w:sz="4" w:space="0" w:color="D9D9D9"/>
              <w:right w:val="nil"/>
            </w:tcBorders>
            <w:shd w:val="clear" w:color="auto" w:fill="auto"/>
            <w:noWrap/>
            <w:vAlign w:val="bottom"/>
            <w:hideMark/>
          </w:tcPr>
          <w:p w14:paraId="0DD8698C" w14:textId="3A1DB2D4" w:rsidR="00903848" w:rsidRPr="00903848" w:rsidRDefault="00903848" w:rsidP="00903848">
            <w:pPr>
              <w:rPr>
                <w:color w:val="000000"/>
                <w:sz w:val="20"/>
                <w:szCs w:val="20"/>
              </w:rPr>
            </w:pPr>
            <w:r w:rsidRPr="00903848">
              <w:rPr>
                <w:color w:val="000000"/>
                <w:sz w:val="20"/>
                <w:szCs w:val="20"/>
              </w:rPr>
              <w:t xml:space="preserve">9.4 (8.6 </w:t>
            </w:r>
            <w:del w:id="183" w:author="Daniel Jacob" w:date="2023-02-28T10:11:00Z">
              <w:r w:rsidRPr="00903848" w:rsidDel="00FE612B">
                <w:rPr>
                  <w:color w:val="000000"/>
                  <w:sz w:val="20"/>
                  <w:szCs w:val="20"/>
                </w:rPr>
                <w:delText>-</w:delText>
              </w:r>
            </w:del>
            <w:ins w:id="184" w:author="Daniel Jacob" w:date="2023-02-28T10:11:00Z">
              <w:r w:rsidR="00FE612B">
                <w:rPr>
                  <w:color w:val="000000"/>
                  <w:sz w:val="20"/>
                  <w:szCs w:val="20"/>
                </w:rPr>
                <w:t>–</w:t>
              </w:r>
            </w:ins>
            <w:r w:rsidRPr="00903848">
              <w:rPr>
                <w:color w:val="000000"/>
                <w:sz w:val="20"/>
                <w:szCs w:val="20"/>
              </w:rPr>
              <w:t xml:space="preserve"> 10.2)</w:t>
            </w:r>
          </w:p>
        </w:tc>
        <w:tc>
          <w:tcPr>
            <w:tcW w:w="1860" w:type="dxa"/>
            <w:tcBorders>
              <w:top w:val="nil"/>
              <w:left w:val="nil"/>
              <w:bottom w:val="single" w:sz="4" w:space="0" w:color="D9D9D9"/>
              <w:right w:val="nil"/>
            </w:tcBorders>
            <w:shd w:val="clear" w:color="auto" w:fill="auto"/>
            <w:noWrap/>
            <w:vAlign w:val="bottom"/>
            <w:hideMark/>
          </w:tcPr>
          <w:p w14:paraId="4255DA9A" w14:textId="73B1C0D3" w:rsidR="00903848" w:rsidRPr="00903848" w:rsidRDefault="00903848" w:rsidP="00903848">
            <w:pPr>
              <w:rPr>
                <w:color w:val="000000"/>
                <w:sz w:val="20"/>
                <w:szCs w:val="20"/>
              </w:rPr>
            </w:pPr>
            <w:r w:rsidRPr="00903848">
              <w:rPr>
                <w:color w:val="000000"/>
                <w:sz w:val="20"/>
                <w:szCs w:val="20"/>
              </w:rPr>
              <w:t xml:space="preserve">10.4 (10.0 </w:t>
            </w:r>
            <w:del w:id="185" w:author="Daniel Jacob" w:date="2023-02-28T10:11:00Z">
              <w:r w:rsidRPr="00903848" w:rsidDel="00FE612B">
                <w:rPr>
                  <w:color w:val="000000"/>
                  <w:sz w:val="20"/>
                  <w:szCs w:val="20"/>
                </w:rPr>
                <w:delText>-</w:delText>
              </w:r>
            </w:del>
            <w:ins w:id="186" w:author="Daniel Jacob" w:date="2023-02-28T10:11:00Z">
              <w:r w:rsidR="00FE612B">
                <w:rPr>
                  <w:color w:val="000000"/>
                  <w:sz w:val="20"/>
                  <w:szCs w:val="20"/>
                </w:rPr>
                <w:t>–</w:t>
              </w:r>
            </w:ins>
            <w:r w:rsidRPr="00903848">
              <w:rPr>
                <w:color w:val="000000"/>
                <w:sz w:val="20"/>
                <w:szCs w:val="20"/>
              </w:rPr>
              <w:t xml:space="preserve"> 10.7)</w:t>
            </w:r>
          </w:p>
        </w:tc>
        <w:tc>
          <w:tcPr>
            <w:tcW w:w="1860" w:type="dxa"/>
            <w:tcBorders>
              <w:top w:val="nil"/>
              <w:left w:val="nil"/>
              <w:bottom w:val="single" w:sz="4" w:space="0" w:color="D9D9D9"/>
              <w:right w:val="single" w:sz="4" w:space="0" w:color="auto"/>
            </w:tcBorders>
            <w:shd w:val="clear" w:color="auto" w:fill="auto"/>
            <w:noWrap/>
            <w:vAlign w:val="bottom"/>
            <w:hideMark/>
          </w:tcPr>
          <w:p w14:paraId="72B02F5E" w14:textId="6ABC6E2A" w:rsidR="00903848" w:rsidRPr="00903848" w:rsidRDefault="00903848" w:rsidP="00903848">
            <w:pPr>
              <w:rPr>
                <w:color w:val="000000"/>
                <w:sz w:val="20"/>
                <w:szCs w:val="20"/>
              </w:rPr>
            </w:pPr>
            <w:r w:rsidRPr="00903848">
              <w:rPr>
                <w:color w:val="000000"/>
                <w:sz w:val="20"/>
                <w:szCs w:val="20"/>
              </w:rPr>
              <w:t xml:space="preserve">0.66 (0.55 </w:t>
            </w:r>
            <w:del w:id="187" w:author="Daniel Jacob" w:date="2023-02-28T10:11:00Z">
              <w:r w:rsidRPr="00903848" w:rsidDel="00FE612B">
                <w:rPr>
                  <w:color w:val="000000"/>
                  <w:sz w:val="20"/>
                  <w:szCs w:val="20"/>
                </w:rPr>
                <w:delText>-</w:delText>
              </w:r>
            </w:del>
            <w:ins w:id="188" w:author="Daniel Jacob" w:date="2023-02-28T10:11:00Z">
              <w:r w:rsidR="00FE612B">
                <w:rPr>
                  <w:color w:val="000000"/>
                  <w:sz w:val="20"/>
                  <w:szCs w:val="20"/>
                </w:rPr>
                <w:t>–</w:t>
              </w:r>
            </w:ins>
            <w:r w:rsidRPr="00903848">
              <w:rPr>
                <w:color w:val="000000"/>
                <w:sz w:val="20"/>
                <w:szCs w:val="20"/>
              </w:rPr>
              <w:t xml:space="preserve"> 0.76)</w:t>
            </w:r>
          </w:p>
        </w:tc>
      </w:tr>
      <w:tr w:rsidR="00903848" w:rsidRPr="00903848" w14:paraId="39B651AF" w14:textId="77777777" w:rsidTr="00903848">
        <w:trPr>
          <w:trHeight w:val="320"/>
        </w:trPr>
        <w:tc>
          <w:tcPr>
            <w:tcW w:w="2380" w:type="dxa"/>
            <w:tcBorders>
              <w:top w:val="nil"/>
              <w:left w:val="single" w:sz="4" w:space="0" w:color="000000"/>
              <w:bottom w:val="nil"/>
              <w:right w:val="nil"/>
            </w:tcBorders>
            <w:shd w:val="clear" w:color="auto" w:fill="auto"/>
            <w:noWrap/>
            <w:vAlign w:val="bottom"/>
            <w:hideMark/>
          </w:tcPr>
          <w:p w14:paraId="26C1F01A" w14:textId="77777777" w:rsidR="00903848" w:rsidRPr="00903848" w:rsidRDefault="00903848" w:rsidP="00903848">
            <w:pPr>
              <w:ind w:firstLineChars="200" w:firstLine="400"/>
              <w:rPr>
                <w:color w:val="000000"/>
                <w:sz w:val="20"/>
                <w:szCs w:val="20"/>
              </w:rPr>
            </w:pPr>
            <w:r w:rsidRPr="00903848">
              <w:rPr>
                <w:color w:val="000000"/>
                <w:sz w:val="20"/>
                <w:szCs w:val="20"/>
              </w:rPr>
              <w:t xml:space="preserve">Oil and </w:t>
            </w:r>
            <w:commentRangeStart w:id="189"/>
            <w:r w:rsidRPr="00903848">
              <w:rPr>
                <w:color w:val="000000"/>
                <w:sz w:val="20"/>
                <w:szCs w:val="20"/>
              </w:rPr>
              <w:t xml:space="preserve">natural </w:t>
            </w:r>
            <w:commentRangeEnd w:id="189"/>
            <w:r w:rsidR="00FE612B">
              <w:rPr>
                <w:rStyle w:val="CommentReference"/>
                <w:rFonts w:asciiTheme="minorHAnsi" w:eastAsiaTheme="minorHAnsi" w:hAnsiTheme="minorHAnsi" w:cstheme="minorBidi"/>
              </w:rPr>
              <w:commentReference w:id="189"/>
            </w:r>
            <w:r w:rsidRPr="00903848">
              <w:rPr>
                <w:color w:val="000000"/>
                <w:sz w:val="20"/>
                <w:szCs w:val="20"/>
              </w:rPr>
              <w:t>gas</w:t>
            </w:r>
          </w:p>
        </w:tc>
        <w:tc>
          <w:tcPr>
            <w:tcW w:w="1860" w:type="dxa"/>
            <w:tcBorders>
              <w:top w:val="nil"/>
              <w:left w:val="nil"/>
              <w:bottom w:val="nil"/>
              <w:right w:val="nil"/>
            </w:tcBorders>
            <w:shd w:val="clear" w:color="auto" w:fill="auto"/>
            <w:noWrap/>
            <w:vAlign w:val="bottom"/>
            <w:hideMark/>
          </w:tcPr>
          <w:p w14:paraId="7924CC84" w14:textId="478B6A28" w:rsidR="00903848" w:rsidRPr="00903848" w:rsidRDefault="00903848" w:rsidP="00903848">
            <w:pPr>
              <w:rPr>
                <w:color w:val="000000"/>
                <w:sz w:val="20"/>
                <w:szCs w:val="20"/>
              </w:rPr>
            </w:pPr>
            <w:r w:rsidRPr="00903848">
              <w:rPr>
                <w:color w:val="000000"/>
                <w:sz w:val="20"/>
                <w:szCs w:val="20"/>
              </w:rPr>
              <w:t xml:space="preserve">8.8 (7.4 </w:t>
            </w:r>
            <w:del w:id="190" w:author="Daniel Jacob" w:date="2023-02-28T10:11:00Z">
              <w:r w:rsidRPr="00903848" w:rsidDel="00FE612B">
                <w:rPr>
                  <w:color w:val="000000"/>
                  <w:sz w:val="20"/>
                  <w:szCs w:val="20"/>
                </w:rPr>
                <w:delText>-</w:delText>
              </w:r>
            </w:del>
            <w:ins w:id="191" w:author="Daniel Jacob" w:date="2023-02-28T10:11:00Z">
              <w:r w:rsidR="00FE612B">
                <w:rPr>
                  <w:color w:val="000000"/>
                  <w:sz w:val="20"/>
                  <w:szCs w:val="20"/>
                </w:rPr>
                <w:t>–</w:t>
              </w:r>
            </w:ins>
            <w:r w:rsidRPr="00903848">
              <w:rPr>
                <w:color w:val="000000"/>
                <w:sz w:val="20"/>
                <w:szCs w:val="20"/>
              </w:rPr>
              <w:t xml:space="preserve"> 10.2)</w:t>
            </w:r>
          </w:p>
        </w:tc>
        <w:tc>
          <w:tcPr>
            <w:tcW w:w="1860" w:type="dxa"/>
            <w:tcBorders>
              <w:top w:val="nil"/>
              <w:left w:val="nil"/>
              <w:bottom w:val="nil"/>
              <w:right w:val="nil"/>
            </w:tcBorders>
            <w:shd w:val="clear" w:color="auto" w:fill="auto"/>
            <w:noWrap/>
            <w:vAlign w:val="bottom"/>
            <w:hideMark/>
          </w:tcPr>
          <w:p w14:paraId="13C6D134" w14:textId="6D039CF3" w:rsidR="00903848" w:rsidRPr="00903848" w:rsidRDefault="00903848" w:rsidP="00903848">
            <w:pPr>
              <w:rPr>
                <w:color w:val="000000"/>
                <w:sz w:val="20"/>
                <w:szCs w:val="20"/>
              </w:rPr>
            </w:pPr>
            <w:r w:rsidRPr="00903848">
              <w:rPr>
                <w:color w:val="000000"/>
                <w:sz w:val="20"/>
                <w:szCs w:val="20"/>
              </w:rPr>
              <w:t xml:space="preserve">10.4 (10.1 </w:t>
            </w:r>
            <w:del w:id="192" w:author="Daniel Jacob" w:date="2023-02-28T10:11:00Z">
              <w:r w:rsidRPr="00903848" w:rsidDel="00FE612B">
                <w:rPr>
                  <w:color w:val="000000"/>
                  <w:sz w:val="20"/>
                  <w:szCs w:val="20"/>
                </w:rPr>
                <w:delText>-</w:delText>
              </w:r>
            </w:del>
            <w:ins w:id="193" w:author="Daniel Jacob" w:date="2023-02-28T10:11:00Z">
              <w:r w:rsidR="00FE612B">
                <w:rPr>
                  <w:color w:val="000000"/>
                  <w:sz w:val="20"/>
                  <w:szCs w:val="20"/>
                </w:rPr>
                <w:t>–</w:t>
              </w:r>
            </w:ins>
            <w:r w:rsidRPr="00903848">
              <w:rPr>
                <w:color w:val="000000"/>
                <w:sz w:val="20"/>
                <w:szCs w:val="20"/>
              </w:rPr>
              <w:t xml:space="preserve"> 10.7)</w:t>
            </w:r>
          </w:p>
        </w:tc>
        <w:tc>
          <w:tcPr>
            <w:tcW w:w="1860" w:type="dxa"/>
            <w:tcBorders>
              <w:top w:val="nil"/>
              <w:left w:val="nil"/>
              <w:bottom w:val="nil"/>
              <w:right w:val="single" w:sz="4" w:space="0" w:color="auto"/>
            </w:tcBorders>
            <w:shd w:val="clear" w:color="auto" w:fill="auto"/>
            <w:noWrap/>
            <w:vAlign w:val="bottom"/>
            <w:hideMark/>
          </w:tcPr>
          <w:p w14:paraId="4D546512" w14:textId="73CE0CAC" w:rsidR="00903848" w:rsidRPr="00903848" w:rsidRDefault="00903848" w:rsidP="00903848">
            <w:pPr>
              <w:rPr>
                <w:color w:val="000000"/>
                <w:sz w:val="20"/>
                <w:szCs w:val="20"/>
              </w:rPr>
            </w:pPr>
            <w:r w:rsidRPr="00903848">
              <w:rPr>
                <w:color w:val="000000"/>
                <w:sz w:val="20"/>
                <w:szCs w:val="20"/>
              </w:rPr>
              <w:t xml:space="preserve">0.91 (0.88 </w:t>
            </w:r>
            <w:del w:id="194" w:author="Daniel Jacob" w:date="2023-02-28T10:11:00Z">
              <w:r w:rsidRPr="00903848" w:rsidDel="00FE612B">
                <w:rPr>
                  <w:color w:val="000000"/>
                  <w:sz w:val="20"/>
                  <w:szCs w:val="20"/>
                </w:rPr>
                <w:delText>-</w:delText>
              </w:r>
            </w:del>
            <w:ins w:id="195" w:author="Daniel Jacob" w:date="2023-02-28T10:11:00Z">
              <w:r w:rsidR="00FE612B">
                <w:rPr>
                  <w:color w:val="000000"/>
                  <w:sz w:val="20"/>
                  <w:szCs w:val="20"/>
                </w:rPr>
                <w:t>–</w:t>
              </w:r>
            </w:ins>
            <w:r w:rsidRPr="00903848">
              <w:rPr>
                <w:color w:val="000000"/>
                <w:sz w:val="20"/>
                <w:szCs w:val="20"/>
              </w:rPr>
              <w:t xml:space="preserve"> 0.95)</w:t>
            </w:r>
          </w:p>
        </w:tc>
      </w:tr>
      <w:tr w:rsidR="00903848" w:rsidRPr="00903848" w14:paraId="1D54D79A" w14:textId="77777777" w:rsidTr="00903848">
        <w:trPr>
          <w:trHeight w:val="320"/>
        </w:trPr>
        <w:tc>
          <w:tcPr>
            <w:tcW w:w="2380" w:type="dxa"/>
            <w:tcBorders>
              <w:top w:val="single" w:sz="4" w:space="0" w:color="D9D9D9"/>
              <w:left w:val="single" w:sz="4" w:space="0" w:color="000000"/>
              <w:bottom w:val="single" w:sz="4" w:space="0" w:color="D9D9D9"/>
              <w:right w:val="nil"/>
            </w:tcBorders>
            <w:shd w:val="clear" w:color="auto" w:fill="auto"/>
            <w:noWrap/>
            <w:vAlign w:val="bottom"/>
            <w:hideMark/>
          </w:tcPr>
          <w:p w14:paraId="226880DD" w14:textId="77777777" w:rsidR="00903848" w:rsidRPr="00903848" w:rsidRDefault="00903848" w:rsidP="00903848">
            <w:pPr>
              <w:ind w:firstLineChars="200" w:firstLine="400"/>
              <w:rPr>
                <w:color w:val="000000"/>
                <w:sz w:val="20"/>
                <w:szCs w:val="20"/>
              </w:rPr>
            </w:pPr>
            <w:r w:rsidRPr="00903848">
              <w:rPr>
                <w:color w:val="000000"/>
                <w:sz w:val="20"/>
                <w:szCs w:val="20"/>
              </w:rPr>
              <w:t>Coal</w:t>
            </w:r>
          </w:p>
        </w:tc>
        <w:tc>
          <w:tcPr>
            <w:tcW w:w="1860" w:type="dxa"/>
            <w:tcBorders>
              <w:top w:val="single" w:sz="4" w:space="0" w:color="D9D9D9"/>
              <w:left w:val="nil"/>
              <w:bottom w:val="single" w:sz="4" w:space="0" w:color="D9D9D9"/>
              <w:right w:val="nil"/>
            </w:tcBorders>
            <w:shd w:val="clear" w:color="auto" w:fill="auto"/>
            <w:noWrap/>
            <w:vAlign w:val="bottom"/>
            <w:hideMark/>
          </w:tcPr>
          <w:p w14:paraId="1E247368" w14:textId="378CBF8C" w:rsidR="00903848" w:rsidRPr="00903848" w:rsidRDefault="00903848" w:rsidP="00903848">
            <w:pPr>
              <w:rPr>
                <w:color w:val="000000"/>
                <w:sz w:val="20"/>
                <w:szCs w:val="20"/>
              </w:rPr>
            </w:pPr>
            <w:r w:rsidRPr="00903848">
              <w:rPr>
                <w:color w:val="000000"/>
                <w:sz w:val="20"/>
                <w:szCs w:val="20"/>
              </w:rPr>
              <w:t xml:space="preserve">2.1 (2.0 </w:t>
            </w:r>
            <w:del w:id="196" w:author="Daniel Jacob" w:date="2023-02-28T10:11:00Z">
              <w:r w:rsidRPr="00903848" w:rsidDel="00FE612B">
                <w:rPr>
                  <w:color w:val="000000"/>
                  <w:sz w:val="20"/>
                  <w:szCs w:val="20"/>
                </w:rPr>
                <w:delText>-</w:delText>
              </w:r>
            </w:del>
            <w:ins w:id="197" w:author="Daniel Jacob" w:date="2023-02-28T10:11:00Z">
              <w:r w:rsidR="00FE612B">
                <w:rPr>
                  <w:color w:val="000000"/>
                  <w:sz w:val="20"/>
                  <w:szCs w:val="20"/>
                </w:rPr>
                <w:t>–</w:t>
              </w:r>
            </w:ins>
            <w:r w:rsidRPr="00903848">
              <w:rPr>
                <w:color w:val="000000"/>
                <w:sz w:val="20"/>
                <w:szCs w:val="20"/>
              </w:rPr>
              <w:t xml:space="preserve"> 2.5)</w:t>
            </w:r>
          </w:p>
        </w:tc>
        <w:tc>
          <w:tcPr>
            <w:tcW w:w="1860" w:type="dxa"/>
            <w:tcBorders>
              <w:top w:val="single" w:sz="4" w:space="0" w:color="D9D9D9"/>
              <w:left w:val="nil"/>
              <w:bottom w:val="single" w:sz="4" w:space="0" w:color="D9D9D9"/>
              <w:right w:val="nil"/>
            </w:tcBorders>
            <w:shd w:val="clear" w:color="auto" w:fill="auto"/>
            <w:noWrap/>
            <w:vAlign w:val="bottom"/>
            <w:hideMark/>
          </w:tcPr>
          <w:p w14:paraId="776C1D71" w14:textId="02354DCD" w:rsidR="00903848" w:rsidRPr="00903848" w:rsidRDefault="00903848" w:rsidP="00903848">
            <w:pPr>
              <w:rPr>
                <w:color w:val="000000"/>
                <w:sz w:val="20"/>
                <w:szCs w:val="20"/>
              </w:rPr>
            </w:pPr>
            <w:r w:rsidRPr="00903848">
              <w:rPr>
                <w:color w:val="000000"/>
                <w:sz w:val="20"/>
                <w:szCs w:val="20"/>
              </w:rPr>
              <w:t xml:space="preserve">1.5 (1.2 </w:t>
            </w:r>
            <w:del w:id="198" w:author="Daniel Jacob" w:date="2023-02-28T10:11:00Z">
              <w:r w:rsidRPr="00903848" w:rsidDel="00FE612B">
                <w:rPr>
                  <w:color w:val="000000"/>
                  <w:sz w:val="20"/>
                  <w:szCs w:val="20"/>
                </w:rPr>
                <w:delText>-</w:delText>
              </w:r>
            </w:del>
            <w:ins w:id="199" w:author="Daniel Jacob" w:date="2023-02-28T10:11:00Z">
              <w:r w:rsidR="00FE612B">
                <w:rPr>
                  <w:color w:val="000000"/>
                  <w:sz w:val="20"/>
                  <w:szCs w:val="20"/>
                </w:rPr>
                <w:t>–</w:t>
              </w:r>
            </w:ins>
            <w:r w:rsidRPr="00903848">
              <w:rPr>
                <w:color w:val="000000"/>
                <w:sz w:val="20"/>
                <w:szCs w:val="20"/>
              </w:rPr>
              <w:t xml:space="preserve"> 1.9)</w:t>
            </w:r>
          </w:p>
        </w:tc>
        <w:tc>
          <w:tcPr>
            <w:tcW w:w="1860" w:type="dxa"/>
            <w:tcBorders>
              <w:top w:val="single" w:sz="4" w:space="0" w:color="D9D9D9"/>
              <w:left w:val="nil"/>
              <w:bottom w:val="single" w:sz="4" w:space="0" w:color="D9D9D9"/>
              <w:right w:val="single" w:sz="4" w:space="0" w:color="auto"/>
            </w:tcBorders>
            <w:shd w:val="clear" w:color="auto" w:fill="auto"/>
            <w:noWrap/>
            <w:vAlign w:val="bottom"/>
            <w:hideMark/>
          </w:tcPr>
          <w:p w14:paraId="09B26EE4" w14:textId="72CE03FF" w:rsidR="00903848" w:rsidRPr="00903848" w:rsidRDefault="00903848" w:rsidP="00903848">
            <w:pPr>
              <w:rPr>
                <w:color w:val="000000"/>
                <w:sz w:val="20"/>
                <w:szCs w:val="20"/>
              </w:rPr>
            </w:pPr>
            <w:r w:rsidRPr="00903848">
              <w:rPr>
                <w:color w:val="000000"/>
                <w:sz w:val="20"/>
                <w:szCs w:val="20"/>
              </w:rPr>
              <w:t xml:space="preserve">0.60 (0.45 </w:t>
            </w:r>
            <w:del w:id="200" w:author="Daniel Jacob" w:date="2023-02-28T10:11:00Z">
              <w:r w:rsidRPr="00903848" w:rsidDel="00FE612B">
                <w:rPr>
                  <w:color w:val="000000"/>
                  <w:sz w:val="20"/>
                  <w:szCs w:val="20"/>
                </w:rPr>
                <w:delText>-</w:delText>
              </w:r>
            </w:del>
            <w:ins w:id="201" w:author="Daniel Jacob" w:date="2023-02-28T10:11:00Z">
              <w:r w:rsidR="00FE612B">
                <w:rPr>
                  <w:color w:val="000000"/>
                  <w:sz w:val="20"/>
                  <w:szCs w:val="20"/>
                </w:rPr>
                <w:t>–</w:t>
              </w:r>
            </w:ins>
            <w:r w:rsidRPr="00903848">
              <w:rPr>
                <w:color w:val="000000"/>
                <w:sz w:val="20"/>
                <w:szCs w:val="20"/>
              </w:rPr>
              <w:t xml:space="preserve"> 0.80)</w:t>
            </w:r>
          </w:p>
        </w:tc>
      </w:tr>
      <w:tr w:rsidR="00903848" w:rsidRPr="00903848" w14:paraId="5D654919" w14:textId="77777777" w:rsidTr="00903848">
        <w:trPr>
          <w:trHeight w:val="320"/>
        </w:trPr>
        <w:tc>
          <w:tcPr>
            <w:tcW w:w="2380" w:type="dxa"/>
            <w:tcBorders>
              <w:top w:val="nil"/>
              <w:left w:val="single" w:sz="4" w:space="0" w:color="000000"/>
              <w:bottom w:val="nil"/>
              <w:right w:val="nil"/>
            </w:tcBorders>
            <w:shd w:val="clear" w:color="auto" w:fill="auto"/>
            <w:noWrap/>
            <w:vAlign w:val="bottom"/>
            <w:hideMark/>
          </w:tcPr>
          <w:p w14:paraId="5AE00051" w14:textId="77777777" w:rsidR="00903848" w:rsidRPr="00903848" w:rsidRDefault="00903848" w:rsidP="00903848">
            <w:pPr>
              <w:ind w:firstLineChars="200" w:firstLine="400"/>
              <w:rPr>
                <w:color w:val="000000"/>
                <w:sz w:val="20"/>
                <w:szCs w:val="20"/>
              </w:rPr>
            </w:pPr>
            <w:r w:rsidRPr="00903848">
              <w:rPr>
                <w:color w:val="000000"/>
                <w:sz w:val="20"/>
                <w:szCs w:val="20"/>
              </w:rPr>
              <w:t>Landfills</w:t>
            </w:r>
          </w:p>
        </w:tc>
        <w:tc>
          <w:tcPr>
            <w:tcW w:w="1860" w:type="dxa"/>
            <w:tcBorders>
              <w:top w:val="nil"/>
              <w:left w:val="nil"/>
              <w:bottom w:val="nil"/>
              <w:right w:val="nil"/>
            </w:tcBorders>
            <w:shd w:val="clear" w:color="auto" w:fill="auto"/>
            <w:noWrap/>
            <w:vAlign w:val="bottom"/>
            <w:hideMark/>
          </w:tcPr>
          <w:p w14:paraId="5E79074E" w14:textId="0B61F54B" w:rsidR="00903848" w:rsidRPr="00903848" w:rsidRDefault="00903848" w:rsidP="00903848">
            <w:pPr>
              <w:rPr>
                <w:color w:val="000000"/>
                <w:sz w:val="20"/>
                <w:szCs w:val="20"/>
              </w:rPr>
            </w:pPr>
            <w:r w:rsidRPr="00903848">
              <w:rPr>
                <w:color w:val="000000"/>
                <w:sz w:val="20"/>
                <w:szCs w:val="20"/>
              </w:rPr>
              <w:t xml:space="preserve">4.5 (3.5 </w:t>
            </w:r>
            <w:del w:id="202" w:author="Daniel Jacob" w:date="2023-02-28T10:11:00Z">
              <w:r w:rsidRPr="00903848" w:rsidDel="00FE612B">
                <w:rPr>
                  <w:color w:val="000000"/>
                  <w:sz w:val="20"/>
                  <w:szCs w:val="20"/>
                </w:rPr>
                <w:delText>-</w:delText>
              </w:r>
            </w:del>
            <w:ins w:id="203" w:author="Daniel Jacob" w:date="2023-02-28T10:11:00Z">
              <w:r w:rsidR="00FE612B">
                <w:rPr>
                  <w:color w:val="000000"/>
                  <w:sz w:val="20"/>
                  <w:szCs w:val="20"/>
                </w:rPr>
                <w:t>–</w:t>
              </w:r>
            </w:ins>
            <w:r w:rsidRPr="00903848">
              <w:rPr>
                <w:color w:val="000000"/>
                <w:sz w:val="20"/>
                <w:szCs w:val="20"/>
              </w:rPr>
              <w:t xml:space="preserve"> 5.5)</w:t>
            </w:r>
          </w:p>
        </w:tc>
        <w:tc>
          <w:tcPr>
            <w:tcW w:w="1860" w:type="dxa"/>
            <w:tcBorders>
              <w:top w:val="nil"/>
              <w:left w:val="nil"/>
              <w:bottom w:val="nil"/>
              <w:right w:val="nil"/>
            </w:tcBorders>
            <w:shd w:val="clear" w:color="auto" w:fill="auto"/>
            <w:noWrap/>
            <w:vAlign w:val="bottom"/>
            <w:hideMark/>
          </w:tcPr>
          <w:p w14:paraId="641A1A0B" w14:textId="0DA3F39D" w:rsidR="00903848" w:rsidRPr="00903848" w:rsidRDefault="00903848" w:rsidP="00903848">
            <w:pPr>
              <w:rPr>
                <w:color w:val="000000"/>
                <w:sz w:val="20"/>
                <w:szCs w:val="20"/>
              </w:rPr>
            </w:pPr>
            <w:r w:rsidRPr="00903848">
              <w:rPr>
                <w:color w:val="000000"/>
                <w:sz w:val="20"/>
                <w:szCs w:val="20"/>
              </w:rPr>
              <w:t xml:space="preserve">6.9 (6.4 </w:t>
            </w:r>
            <w:del w:id="204" w:author="Daniel Jacob" w:date="2023-02-28T10:11:00Z">
              <w:r w:rsidRPr="00903848" w:rsidDel="00FE612B">
                <w:rPr>
                  <w:color w:val="000000"/>
                  <w:sz w:val="20"/>
                  <w:szCs w:val="20"/>
                </w:rPr>
                <w:delText>-</w:delText>
              </w:r>
            </w:del>
            <w:ins w:id="205" w:author="Daniel Jacob" w:date="2023-02-28T10:11:00Z">
              <w:r w:rsidR="00FE612B">
                <w:rPr>
                  <w:color w:val="000000"/>
                  <w:sz w:val="20"/>
                  <w:szCs w:val="20"/>
                </w:rPr>
                <w:t>–</w:t>
              </w:r>
            </w:ins>
            <w:r w:rsidRPr="00903848">
              <w:rPr>
                <w:color w:val="000000"/>
                <w:sz w:val="20"/>
                <w:szCs w:val="20"/>
              </w:rPr>
              <w:t xml:space="preserve"> 7.5)</w:t>
            </w:r>
          </w:p>
        </w:tc>
        <w:tc>
          <w:tcPr>
            <w:tcW w:w="1860" w:type="dxa"/>
            <w:tcBorders>
              <w:top w:val="nil"/>
              <w:left w:val="nil"/>
              <w:bottom w:val="nil"/>
              <w:right w:val="single" w:sz="4" w:space="0" w:color="auto"/>
            </w:tcBorders>
            <w:shd w:val="clear" w:color="auto" w:fill="auto"/>
            <w:noWrap/>
            <w:vAlign w:val="bottom"/>
            <w:hideMark/>
          </w:tcPr>
          <w:p w14:paraId="5866089D" w14:textId="6792D2E7" w:rsidR="00903848" w:rsidRPr="00903848" w:rsidRDefault="00903848" w:rsidP="00903848">
            <w:pPr>
              <w:rPr>
                <w:color w:val="000000"/>
                <w:sz w:val="20"/>
                <w:szCs w:val="20"/>
              </w:rPr>
            </w:pPr>
            <w:r w:rsidRPr="00903848">
              <w:rPr>
                <w:color w:val="000000"/>
                <w:sz w:val="20"/>
                <w:szCs w:val="20"/>
              </w:rPr>
              <w:t xml:space="preserve">0.47 (0.34 </w:t>
            </w:r>
            <w:del w:id="206" w:author="Daniel Jacob" w:date="2023-02-28T10:11:00Z">
              <w:r w:rsidRPr="00903848" w:rsidDel="00FE612B">
                <w:rPr>
                  <w:color w:val="000000"/>
                  <w:sz w:val="20"/>
                  <w:szCs w:val="20"/>
                </w:rPr>
                <w:delText>-</w:delText>
              </w:r>
            </w:del>
            <w:ins w:id="207" w:author="Daniel Jacob" w:date="2023-02-28T10:11:00Z">
              <w:r w:rsidR="00FE612B">
                <w:rPr>
                  <w:color w:val="000000"/>
                  <w:sz w:val="20"/>
                  <w:szCs w:val="20"/>
                </w:rPr>
                <w:t>–</w:t>
              </w:r>
            </w:ins>
            <w:r w:rsidRPr="00903848">
              <w:rPr>
                <w:color w:val="000000"/>
                <w:sz w:val="20"/>
                <w:szCs w:val="20"/>
              </w:rPr>
              <w:t xml:space="preserve"> 0.64)</w:t>
            </w:r>
          </w:p>
        </w:tc>
      </w:tr>
      <w:tr w:rsidR="00903848" w:rsidRPr="00903848" w14:paraId="771A94F7" w14:textId="77777777" w:rsidTr="00903848">
        <w:trPr>
          <w:trHeight w:val="320"/>
        </w:trPr>
        <w:tc>
          <w:tcPr>
            <w:tcW w:w="2380" w:type="dxa"/>
            <w:tcBorders>
              <w:top w:val="single" w:sz="4" w:space="0" w:color="D9D9D9"/>
              <w:left w:val="single" w:sz="4" w:space="0" w:color="000000"/>
              <w:bottom w:val="single" w:sz="4" w:space="0" w:color="D9D9D9"/>
              <w:right w:val="nil"/>
            </w:tcBorders>
            <w:shd w:val="clear" w:color="auto" w:fill="auto"/>
            <w:noWrap/>
            <w:vAlign w:val="bottom"/>
            <w:hideMark/>
          </w:tcPr>
          <w:p w14:paraId="11B22AA9" w14:textId="77777777" w:rsidR="00903848" w:rsidRPr="00903848" w:rsidRDefault="00903848" w:rsidP="00903848">
            <w:pPr>
              <w:ind w:firstLineChars="200" w:firstLine="400"/>
              <w:rPr>
                <w:color w:val="000000"/>
                <w:sz w:val="20"/>
                <w:szCs w:val="20"/>
              </w:rPr>
            </w:pPr>
            <w:r w:rsidRPr="00903848">
              <w:rPr>
                <w:color w:val="000000"/>
                <w:sz w:val="20"/>
                <w:szCs w:val="20"/>
              </w:rPr>
              <w:t>Wastewater</w:t>
            </w:r>
          </w:p>
        </w:tc>
        <w:tc>
          <w:tcPr>
            <w:tcW w:w="1860" w:type="dxa"/>
            <w:tcBorders>
              <w:top w:val="single" w:sz="4" w:space="0" w:color="D9D9D9"/>
              <w:left w:val="nil"/>
              <w:bottom w:val="single" w:sz="4" w:space="0" w:color="D9D9D9"/>
              <w:right w:val="nil"/>
            </w:tcBorders>
            <w:shd w:val="clear" w:color="auto" w:fill="auto"/>
            <w:noWrap/>
            <w:vAlign w:val="bottom"/>
            <w:hideMark/>
          </w:tcPr>
          <w:p w14:paraId="7B1B626B" w14:textId="6FDB392F" w:rsidR="00903848" w:rsidRPr="00903848" w:rsidRDefault="00903848" w:rsidP="00903848">
            <w:pPr>
              <w:rPr>
                <w:color w:val="000000"/>
                <w:sz w:val="20"/>
                <w:szCs w:val="20"/>
              </w:rPr>
            </w:pPr>
            <w:r w:rsidRPr="00903848">
              <w:rPr>
                <w:color w:val="000000"/>
                <w:sz w:val="20"/>
                <w:szCs w:val="20"/>
              </w:rPr>
              <w:t xml:space="preserve">0.7 (0.5 </w:t>
            </w:r>
            <w:del w:id="208" w:author="Daniel Jacob" w:date="2023-02-28T10:11:00Z">
              <w:r w:rsidRPr="00903848" w:rsidDel="00FE612B">
                <w:rPr>
                  <w:color w:val="000000"/>
                  <w:sz w:val="20"/>
                  <w:szCs w:val="20"/>
                </w:rPr>
                <w:delText>-</w:delText>
              </w:r>
            </w:del>
            <w:ins w:id="209" w:author="Daniel Jacob" w:date="2023-02-28T10:11:00Z">
              <w:r w:rsidR="00FE612B">
                <w:rPr>
                  <w:color w:val="000000"/>
                  <w:sz w:val="20"/>
                  <w:szCs w:val="20"/>
                </w:rPr>
                <w:t>–</w:t>
              </w:r>
            </w:ins>
            <w:r w:rsidRPr="00903848">
              <w:rPr>
                <w:color w:val="000000"/>
                <w:sz w:val="20"/>
                <w:szCs w:val="20"/>
              </w:rPr>
              <w:t xml:space="preserve"> 0.9)</w:t>
            </w:r>
          </w:p>
        </w:tc>
        <w:tc>
          <w:tcPr>
            <w:tcW w:w="1860" w:type="dxa"/>
            <w:tcBorders>
              <w:top w:val="single" w:sz="4" w:space="0" w:color="D9D9D9"/>
              <w:left w:val="nil"/>
              <w:bottom w:val="single" w:sz="4" w:space="0" w:color="D9D9D9"/>
              <w:right w:val="nil"/>
            </w:tcBorders>
            <w:shd w:val="clear" w:color="auto" w:fill="auto"/>
            <w:noWrap/>
            <w:vAlign w:val="bottom"/>
            <w:hideMark/>
          </w:tcPr>
          <w:p w14:paraId="649B9895" w14:textId="1D086332" w:rsidR="00903848" w:rsidRPr="00903848" w:rsidRDefault="00903848" w:rsidP="00903848">
            <w:pPr>
              <w:rPr>
                <w:color w:val="000000"/>
                <w:sz w:val="20"/>
                <w:szCs w:val="20"/>
              </w:rPr>
            </w:pPr>
            <w:r w:rsidRPr="00903848">
              <w:rPr>
                <w:color w:val="000000"/>
                <w:sz w:val="20"/>
                <w:szCs w:val="20"/>
              </w:rPr>
              <w:t xml:space="preserve">0.6 (0.5 </w:t>
            </w:r>
            <w:del w:id="210" w:author="Daniel Jacob" w:date="2023-02-28T10:11:00Z">
              <w:r w:rsidRPr="00903848" w:rsidDel="00FE612B">
                <w:rPr>
                  <w:color w:val="000000"/>
                  <w:sz w:val="20"/>
                  <w:szCs w:val="20"/>
                </w:rPr>
                <w:delText>-</w:delText>
              </w:r>
            </w:del>
            <w:ins w:id="211" w:author="Daniel Jacob" w:date="2023-02-28T10:11:00Z">
              <w:r w:rsidR="00FE612B">
                <w:rPr>
                  <w:color w:val="000000"/>
                  <w:sz w:val="20"/>
                  <w:szCs w:val="20"/>
                </w:rPr>
                <w:t>–</w:t>
              </w:r>
            </w:ins>
            <w:r w:rsidRPr="00903848">
              <w:rPr>
                <w:color w:val="000000"/>
                <w:sz w:val="20"/>
                <w:szCs w:val="20"/>
              </w:rPr>
              <w:t xml:space="preserve"> 0.7)</w:t>
            </w:r>
          </w:p>
        </w:tc>
        <w:tc>
          <w:tcPr>
            <w:tcW w:w="1860" w:type="dxa"/>
            <w:tcBorders>
              <w:top w:val="single" w:sz="4" w:space="0" w:color="D9D9D9"/>
              <w:left w:val="nil"/>
              <w:bottom w:val="single" w:sz="4" w:space="0" w:color="D9D9D9"/>
              <w:right w:val="single" w:sz="4" w:space="0" w:color="auto"/>
            </w:tcBorders>
            <w:shd w:val="clear" w:color="auto" w:fill="auto"/>
            <w:noWrap/>
            <w:vAlign w:val="bottom"/>
            <w:hideMark/>
          </w:tcPr>
          <w:p w14:paraId="403973C1" w14:textId="4E0E637A" w:rsidR="00903848" w:rsidRPr="00903848" w:rsidRDefault="00903848" w:rsidP="00903848">
            <w:pPr>
              <w:rPr>
                <w:color w:val="000000"/>
                <w:sz w:val="20"/>
                <w:szCs w:val="20"/>
              </w:rPr>
            </w:pPr>
            <w:r w:rsidRPr="00903848">
              <w:rPr>
                <w:color w:val="000000"/>
                <w:sz w:val="20"/>
                <w:szCs w:val="20"/>
              </w:rPr>
              <w:t xml:space="preserve">0.33 (0.16 </w:t>
            </w:r>
            <w:del w:id="212" w:author="Daniel Jacob" w:date="2023-02-28T10:11:00Z">
              <w:r w:rsidRPr="00903848" w:rsidDel="00FE612B">
                <w:rPr>
                  <w:color w:val="000000"/>
                  <w:sz w:val="20"/>
                  <w:szCs w:val="20"/>
                </w:rPr>
                <w:delText>-</w:delText>
              </w:r>
            </w:del>
            <w:ins w:id="213" w:author="Daniel Jacob" w:date="2023-02-28T10:11:00Z">
              <w:r w:rsidR="00FE612B">
                <w:rPr>
                  <w:color w:val="000000"/>
                  <w:sz w:val="20"/>
                  <w:szCs w:val="20"/>
                </w:rPr>
                <w:t>–</w:t>
              </w:r>
            </w:ins>
            <w:r w:rsidRPr="00903848">
              <w:rPr>
                <w:color w:val="000000"/>
                <w:sz w:val="20"/>
                <w:szCs w:val="20"/>
              </w:rPr>
              <w:t xml:space="preserve"> 0.60)</w:t>
            </w:r>
          </w:p>
        </w:tc>
      </w:tr>
      <w:tr w:rsidR="00903848" w:rsidRPr="00903848" w14:paraId="2855EA17" w14:textId="77777777" w:rsidTr="00903848">
        <w:trPr>
          <w:trHeight w:val="320"/>
        </w:trPr>
        <w:tc>
          <w:tcPr>
            <w:tcW w:w="2380" w:type="dxa"/>
            <w:tcBorders>
              <w:top w:val="nil"/>
              <w:left w:val="single" w:sz="4" w:space="0" w:color="000000"/>
              <w:bottom w:val="nil"/>
              <w:right w:val="nil"/>
            </w:tcBorders>
            <w:shd w:val="clear" w:color="auto" w:fill="auto"/>
            <w:noWrap/>
            <w:vAlign w:val="bottom"/>
            <w:hideMark/>
          </w:tcPr>
          <w:p w14:paraId="51D1D079" w14:textId="77777777" w:rsidR="00903848" w:rsidRPr="00903848" w:rsidRDefault="00903848" w:rsidP="00903848">
            <w:pPr>
              <w:ind w:firstLineChars="200" w:firstLine="400"/>
              <w:rPr>
                <w:color w:val="000000"/>
                <w:sz w:val="20"/>
                <w:szCs w:val="20"/>
              </w:rPr>
            </w:pPr>
            <w:r w:rsidRPr="00903848">
              <w:rPr>
                <w:color w:val="000000"/>
                <w:sz w:val="20"/>
                <w:szCs w:val="20"/>
              </w:rPr>
              <w:t>Other anthropogenic</w:t>
            </w:r>
          </w:p>
        </w:tc>
        <w:tc>
          <w:tcPr>
            <w:tcW w:w="1860" w:type="dxa"/>
            <w:tcBorders>
              <w:top w:val="nil"/>
              <w:left w:val="nil"/>
              <w:bottom w:val="nil"/>
              <w:right w:val="nil"/>
            </w:tcBorders>
            <w:shd w:val="clear" w:color="auto" w:fill="auto"/>
            <w:noWrap/>
            <w:vAlign w:val="bottom"/>
            <w:hideMark/>
          </w:tcPr>
          <w:p w14:paraId="79379ED3" w14:textId="5B7D584C" w:rsidR="00903848" w:rsidRPr="00903848" w:rsidRDefault="00903848" w:rsidP="00903848">
            <w:pPr>
              <w:rPr>
                <w:color w:val="000000"/>
                <w:sz w:val="20"/>
                <w:szCs w:val="20"/>
              </w:rPr>
            </w:pPr>
            <w:r w:rsidRPr="00903848">
              <w:rPr>
                <w:color w:val="000000"/>
                <w:sz w:val="20"/>
                <w:szCs w:val="20"/>
              </w:rPr>
              <w:t xml:space="preserve">0.6 (0.4 </w:t>
            </w:r>
            <w:del w:id="214" w:author="Daniel Jacob" w:date="2023-02-28T10:11:00Z">
              <w:r w:rsidRPr="00903848" w:rsidDel="00FE612B">
                <w:rPr>
                  <w:color w:val="000000"/>
                  <w:sz w:val="20"/>
                  <w:szCs w:val="20"/>
                </w:rPr>
                <w:delText>-</w:delText>
              </w:r>
            </w:del>
            <w:ins w:id="215" w:author="Daniel Jacob" w:date="2023-02-28T10:11:00Z">
              <w:r w:rsidR="00FE612B">
                <w:rPr>
                  <w:color w:val="000000"/>
                  <w:sz w:val="20"/>
                  <w:szCs w:val="20"/>
                </w:rPr>
                <w:t>–</w:t>
              </w:r>
            </w:ins>
            <w:r w:rsidRPr="00903848">
              <w:rPr>
                <w:color w:val="000000"/>
                <w:sz w:val="20"/>
                <w:szCs w:val="20"/>
              </w:rPr>
              <w:t xml:space="preserve"> 1.0)</w:t>
            </w:r>
          </w:p>
        </w:tc>
        <w:tc>
          <w:tcPr>
            <w:tcW w:w="1860" w:type="dxa"/>
            <w:tcBorders>
              <w:top w:val="nil"/>
              <w:left w:val="nil"/>
              <w:bottom w:val="nil"/>
              <w:right w:val="nil"/>
            </w:tcBorders>
            <w:shd w:val="clear" w:color="auto" w:fill="auto"/>
            <w:noWrap/>
            <w:vAlign w:val="bottom"/>
            <w:hideMark/>
          </w:tcPr>
          <w:p w14:paraId="65D501EE" w14:textId="13426F9E" w:rsidR="00903848" w:rsidRPr="00903848" w:rsidRDefault="00903848" w:rsidP="00903848">
            <w:pPr>
              <w:rPr>
                <w:color w:val="000000"/>
                <w:sz w:val="20"/>
                <w:szCs w:val="20"/>
              </w:rPr>
            </w:pPr>
            <w:r w:rsidRPr="00903848">
              <w:rPr>
                <w:color w:val="000000"/>
                <w:sz w:val="20"/>
                <w:szCs w:val="20"/>
              </w:rPr>
              <w:t xml:space="preserve">1.1 (1.0 </w:t>
            </w:r>
            <w:del w:id="216" w:author="Daniel Jacob" w:date="2023-02-28T10:11:00Z">
              <w:r w:rsidRPr="00903848" w:rsidDel="00FE612B">
                <w:rPr>
                  <w:color w:val="000000"/>
                  <w:sz w:val="20"/>
                  <w:szCs w:val="20"/>
                </w:rPr>
                <w:delText>-</w:delText>
              </w:r>
            </w:del>
            <w:ins w:id="217" w:author="Daniel Jacob" w:date="2023-02-28T10:11:00Z">
              <w:r w:rsidR="00FE612B">
                <w:rPr>
                  <w:color w:val="000000"/>
                  <w:sz w:val="20"/>
                  <w:szCs w:val="20"/>
                </w:rPr>
                <w:t>–</w:t>
              </w:r>
            </w:ins>
            <w:r w:rsidRPr="00903848">
              <w:rPr>
                <w:color w:val="000000"/>
                <w:sz w:val="20"/>
                <w:szCs w:val="20"/>
              </w:rPr>
              <w:t xml:space="preserve"> 1.2)</w:t>
            </w:r>
          </w:p>
        </w:tc>
        <w:tc>
          <w:tcPr>
            <w:tcW w:w="1860" w:type="dxa"/>
            <w:tcBorders>
              <w:top w:val="nil"/>
              <w:left w:val="nil"/>
              <w:bottom w:val="nil"/>
              <w:right w:val="single" w:sz="4" w:space="0" w:color="auto"/>
            </w:tcBorders>
            <w:shd w:val="clear" w:color="auto" w:fill="auto"/>
            <w:noWrap/>
            <w:vAlign w:val="bottom"/>
            <w:hideMark/>
          </w:tcPr>
          <w:p w14:paraId="37B7FC46" w14:textId="59822CE4" w:rsidR="00903848" w:rsidRPr="00903848" w:rsidRDefault="00903848" w:rsidP="00903848">
            <w:pPr>
              <w:rPr>
                <w:color w:val="000000"/>
                <w:sz w:val="20"/>
                <w:szCs w:val="20"/>
              </w:rPr>
            </w:pPr>
            <w:r w:rsidRPr="00903848">
              <w:rPr>
                <w:color w:val="000000"/>
                <w:sz w:val="20"/>
                <w:szCs w:val="20"/>
              </w:rPr>
              <w:t xml:space="preserve">0.59 (0.44 </w:t>
            </w:r>
            <w:del w:id="218" w:author="Daniel Jacob" w:date="2023-02-28T10:11:00Z">
              <w:r w:rsidRPr="00903848" w:rsidDel="00FE612B">
                <w:rPr>
                  <w:color w:val="000000"/>
                  <w:sz w:val="20"/>
                  <w:szCs w:val="20"/>
                </w:rPr>
                <w:delText>-</w:delText>
              </w:r>
            </w:del>
            <w:ins w:id="219" w:author="Daniel Jacob" w:date="2023-02-28T10:11:00Z">
              <w:r w:rsidR="00FE612B">
                <w:rPr>
                  <w:color w:val="000000"/>
                  <w:sz w:val="20"/>
                  <w:szCs w:val="20"/>
                </w:rPr>
                <w:t>–</w:t>
              </w:r>
            </w:ins>
            <w:r w:rsidRPr="00903848">
              <w:rPr>
                <w:color w:val="000000"/>
                <w:sz w:val="20"/>
                <w:szCs w:val="20"/>
              </w:rPr>
              <w:t xml:space="preserve"> 0.76)</w:t>
            </w:r>
          </w:p>
        </w:tc>
      </w:tr>
      <w:tr w:rsidR="00903848" w:rsidRPr="00903848" w14:paraId="0577ECBC" w14:textId="77777777" w:rsidTr="00903848">
        <w:trPr>
          <w:trHeight w:val="320"/>
        </w:trPr>
        <w:tc>
          <w:tcPr>
            <w:tcW w:w="2380" w:type="dxa"/>
            <w:tcBorders>
              <w:top w:val="single" w:sz="4" w:space="0" w:color="000000"/>
              <w:left w:val="single" w:sz="4" w:space="0" w:color="000000"/>
              <w:bottom w:val="single" w:sz="4" w:space="0" w:color="000000"/>
              <w:right w:val="nil"/>
            </w:tcBorders>
            <w:shd w:val="clear" w:color="auto" w:fill="auto"/>
            <w:noWrap/>
            <w:vAlign w:val="bottom"/>
            <w:hideMark/>
          </w:tcPr>
          <w:p w14:paraId="030233F9" w14:textId="77777777" w:rsidR="00903848" w:rsidRPr="00903848" w:rsidRDefault="00903848" w:rsidP="00903848">
            <w:pPr>
              <w:ind w:firstLineChars="100" w:firstLine="201"/>
              <w:rPr>
                <w:b/>
                <w:bCs/>
                <w:color w:val="000000"/>
                <w:sz w:val="20"/>
                <w:szCs w:val="20"/>
              </w:rPr>
            </w:pPr>
            <w:r w:rsidRPr="00903848">
              <w:rPr>
                <w:b/>
                <w:bCs/>
                <w:color w:val="000000"/>
                <w:sz w:val="20"/>
                <w:szCs w:val="20"/>
              </w:rPr>
              <w:t>Natural sources</w:t>
            </w:r>
          </w:p>
        </w:tc>
        <w:tc>
          <w:tcPr>
            <w:tcW w:w="1860" w:type="dxa"/>
            <w:tcBorders>
              <w:top w:val="single" w:sz="4" w:space="0" w:color="000000"/>
              <w:left w:val="nil"/>
              <w:bottom w:val="single" w:sz="4" w:space="0" w:color="000000"/>
              <w:right w:val="nil"/>
            </w:tcBorders>
            <w:shd w:val="clear" w:color="auto" w:fill="auto"/>
            <w:noWrap/>
            <w:vAlign w:val="bottom"/>
            <w:hideMark/>
          </w:tcPr>
          <w:p w14:paraId="0690931B" w14:textId="77777777" w:rsidR="00903848" w:rsidRPr="00903848" w:rsidRDefault="00903848" w:rsidP="00903848">
            <w:pPr>
              <w:rPr>
                <w:color w:val="000000"/>
                <w:sz w:val="20"/>
                <w:szCs w:val="20"/>
              </w:rPr>
            </w:pPr>
            <w:r w:rsidRPr="00903848">
              <w:rPr>
                <w:color w:val="000000"/>
                <w:sz w:val="20"/>
                <w:szCs w:val="20"/>
              </w:rPr>
              <w:t>7.8</w:t>
            </w:r>
          </w:p>
        </w:tc>
        <w:tc>
          <w:tcPr>
            <w:tcW w:w="1860" w:type="dxa"/>
            <w:tcBorders>
              <w:top w:val="single" w:sz="4" w:space="0" w:color="000000"/>
              <w:left w:val="nil"/>
              <w:bottom w:val="single" w:sz="4" w:space="0" w:color="000000"/>
              <w:right w:val="nil"/>
            </w:tcBorders>
            <w:shd w:val="clear" w:color="auto" w:fill="auto"/>
            <w:noWrap/>
            <w:vAlign w:val="bottom"/>
            <w:hideMark/>
          </w:tcPr>
          <w:p w14:paraId="73681666" w14:textId="2D88DA84" w:rsidR="00903848" w:rsidRPr="00903848" w:rsidRDefault="00903848" w:rsidP="00903848">
            <w:pPr>
              <w:rPr>
                <w:color w:val="000000"/>
                <w:sz w:val="20"/>
                <w:szCs w:val="20"/>
              </w:rPr>
            </w:pPr>
            <w:r w:rsidRPr="00903848">
              <w:rPr>
                <w:color w:val="000000"/>
                <w:sz w:val="20"/>
                <w:szCs w:val="20"/>
              </w:rPr>
              <w:t xml:space="preserve">8.4 (8.1 </w:t>
            </w:r>
            <w:del w:id="220" w:author="Daniel Jacob" w:date="2023-02-28T10:11:00Z">
              <w:r w:rsidRPr="00903848" w:rsidDel="00FE612B">
                <w:rPr>
                  <w:color w:val="000000"/>
                  <w:sz w:val="20"/>
                  <w:szCs w:val="20"/>
                </w:rPr>
                <w:delText>-</w:delText>
              </w:r>
            </w:del>
            <w:ins w:id="221" w:author="Daniel Jacob" w:date="2023-02-28T10:11:00Z">
              <w:r w:rsidR="00FE612B">
                <w:rPr>
                  <w:color w:val="000000"/>
                  <w:sz w:val="20"/>
                  <w:szCs w:val="20"/>
                </w:rPr>
                <w:t>–</w:t>
              </w:r>
            </w:ins>
            <w:r w:rsidRPr="00903848">
              <w:rPr>
                <w:color w:val="000000"/>
                <w:sz w:val="20"/>
                <w:szCs w:val="20"/>
              </w:rPr>
              <w:t xml:space="preserve"> 8.6)</w:t>
            </w:r>
          </w:p>
        </w:tc>
        <w:tc>
          <w:tcPr>
            <w:tcW w:w="1860" w:type="dxa"/>
            <w:tcBorders>
              <w:top w:val="single" w:sz="4" w:space="0" w:color="000000"/>
              <w:left w:val="nil"/>
              <w:bottom w:val="single" w:sz="4" w:space="0" w:color="000000"/>
              <w:right w:val="single" w:sz="4" w:space="0" w:color="auto"/>
            </w:tcBorders>
            <w:shd w:val="clear" w:color="auto" w:fill="auto"/>
            <w:noWrap/>
            <w:vAlign w:val="bottom"/>
            <w:hideMark/>
          </w:tcPr>
          <w:p w14:paraId="7B304299" w14:textId="77777777" w:rsidR="00903848" w:rsidRPr="00903848" w:rsidRDefault="00903848" w:rsidP="00903848">
            <w:pPr>
              <w:rPr>
                <w:color w:val="000000"/>
                <w:sz w:val="20"/>
                <w:szCs w:val="20"/>
              </w:rPr>
            </w:pPr>
            <w:r w:rsidRPr="00903848">
              <w:rPr>
                <w:color w:val="000000"/>
                <w:sz w:val="20"/>
                <w:szCs w:val="20"/>
              </w:rPr>
              <w:t> </w:t>
            </w:r>
          </w:p>
        </w:tc>
      </w:tr>
      <w:tr w:rsidR="00903848" w:rsidRPr="00903848" w14:paraId="40341D27" w14:textId="77777777" w:rsidTr="00903848">
        <w:trPr>
          <w:trHeight w:val="320"/>
        </w:trPr>
        <w:tc>
          <w:tcPr>
            <w:tcW w:w="2380" w:type="dxa"/>
            <w:tcBorders>
              <w:top w:val="nil"/>
              <w:left w:val="single" w:sz="4" w:space="0" w:color="000000"/>
              <w:bottom w:val="single" w:sz="4" w:space="0" w:color="D9D9D9"/>
              <w:right w:val="nil"/>
            </w:tcBorders>
            <w:shd w:val="clear" w:color="auto" w:fill="auto"/>
            <w:noWrap/>
            <w:vAlign w:val="bottom"/>
            <w:hideMark/>
          </w:tcPr>
          <w:p w14:paraId="64C1933B" w14:textId="77777777" w:rsidR="00903848" w:rsidRPr="00903848" w:rsidRDefault="00903848" w:rsidP="00903848">
            <w:pPr>
              <w:ind w:firstLineChars="200" w:firstLine="400"/>
              <w:rPr>
                <w:color w:val="000000"/>
                <w:sz w:val="20"/>
                <w:szCs w:val="20"/>
              </w:rPr>
            </w:pPr>
            <w:r w:rsidRPr="00903848">
              <w:rPr>
                <w:color w:val="000000"/>
                <w:sz w:val="20"/>
                <w:szCs w:val="20"/>
              </w:rPr>
              <w:t>Wetlands</w:t>
            </w:r>
          </w:p>
        </w:tc>
        <w:tc>
          <w:tcPr>
            <w:tcW w:w="1860" w:type="dxa"/>
            <w:tcBorders>
              <w:top w:val="nil"/>
              <w:left w:val="nil"/>
              <w:bottom w:val="single" w:sz="4" w:space="0" w:color="D9D9D9"/>
              <w:right w:val="nil"/>
            </w:tcBorders>
            <w:shd w:val="clear" w:color="auto" w:fill="auto"/>
            <w:noWrap/>
            <w:vAlign w:val="bottom"/>
            <w:hideMark/>
          </w:tcPr>
          <w:p w14:paraId="713A1B58" w14:textId="77777777" w:rsidR="00903848" w:rsidRPr="00903848" w:rsidRDefault="00903848" w:rsidP="00903848">
            <w:pPr>
              <w:rPr>
                <w:color w:val="000000"/>
                <w:sz w:val="20"/>
                <w:szCs w:val="20"/>
              </w:rPr>
            </w:pPr>
            <w:r w:rsidRPr="00903848">
              <w:rPr>
                <w:color w:val="000000"/>
                <w:sz w:val="20"/>
                <w:szCs w:val="20"/>
              </w:rPr>
              <w:t>6.6</w:t>
            </w:r>
          </w:p>
        </w:tc>
        <w:tc>
          <w:tcPr>
            <w:tcW w:w="1860" w:type="dxa"/>
            <w:tcBorders>
              <w:top w:val="nil"/>
              <w:left w:val="nil"/>
              <w:bottom w:val="single" w:sz="4" w:space="0" w:color="D9D9D9"/>
              <w:right w:val="nil"/>
            </w:tcBorders>
            <w:shd w:val="clear" w:color="auto" w:fill="auto"/>
            <w:noWrap/>
            <w:vAlign w:val="bottom"/>
            <w:hideMark/>
          </w:tcPr>
          <w:p w14:paraId="5D37E1CC" w14:textId="3B56FB2E" w:rsidR="00903848" w:rsidRPr="00903848" w:rsidRDefault="00903848" w:rsidP="00903848">
            <w:pPr>
              <w:rPr>
                <w:color w:val="000000"/>
                <w:sz w:val="20"/>
                <w:szCs w:val="20"/>
              </w:rPr>
            </w:pPr>
            <w:r w:rsidRPr="00903848">
              <w:rPr>
                <w:color w:val="000000"/>
                <w:sz w:val="20"/>
                <w:szCs w:val="20"/>
              </w:rPr>
              <w:t xml:space="preserve">7.2 (7.0 </w:t>
            </w:r>
            <w:del w:id="222" w:author="Daniel Jacob" w:date="2023-02-28T10:11:00Z">
              <w:r w:rsidRPr="00903848" w:rsidDel="00FE612B">
                <w:rPr>
                  <w:color w:val="000000"/>
                  <w:sz w:val="20"/>
                  <w:szCs w:val="20"/>
                </w:rPr>
                <w:delText>-</w:delText>
              </w:r>
            </w:del>
            <w:ins w:id="223" w:author="Daniel Jacob" w:date="2023-02-28T10:11:00Z">
              <w:r w:rsidR="00FE612B">
                <w:rPr>
                  <w:color w:val="000000"/>
                  <w:sz w:val="20"/>
                  <w:szCs w:val="20"/>
                </w:rPr>
                <w:t>–</w:t>
              </w:r>
            </w:ins>
            <w:r w:rsidRPr="00903848">
              <w:rPr>
                <w:color w:val="000000"/>
                <w:sz w:val="20"/>
                <w:szCs w:val="20"/>
              </w:rPr>
              <w:t xml:space="preserve"> 7.4)</w:t>
            </w:r>
          </w:p>
        </w:tc>
        <w:tc>
          <w:tcPr>
            <w:tcW w:w="1860" w:type="dxa"/>
            <w:tcBorders>
              <w:top w:val="nil"/>
              <w:left w:val="nil"/>
              <w:bottom w:val="single" w:sz="4" w:space="0" w:color="D9D9D9"/>
              <w:right w:val="single" w:sz="4" w:space="0" w:color="auto"/>
            </w:tcBorders>
            <w:shd w:val="clear" w:color="auto" w:fill="auto"/>
            <w:noWrap/>
            <w:vAlign w:val="bottom"/>
            <w:hideMark/>
          </w:tcPr>
          <w:p w14:paraId="43DE3F6D" w14:textId="7286929E" w:rsidR="00903848" w:rsidRPr="00903848" w:rsidRDefault="00903848" w:rsidP="00903848">
            <w:pPr>
              <w:rPr>
                <w:color w:val="000000"/>
                <w:sz w:val="20"/>
                <w:szCs w:val="20"/>
              </w:rPr>
            </w:pPr>
            <w:r w:rsidRPr="00903848">
              <w:rPr>
                <w:color w:val="000000"/>
                <w:sz w:val="20"/>
                <w:szCs w:val="20"/>
              </w:rPr>
              <w:t xml:space="preserve">0.35 (0.16 </w:t>
            </w:r>
            <w:del w:id="224" w:author="Daniel Jacob" w:date="2023-02-28T10:11:00Z">
              <w:r w:rsidRPr="00903848" w:rsidDel="00FE612B">
                <w:rPr>
                  <w:color w:val="000000"/>
                  <w:sz w:val="20"/>
                  <w:szCs w:val="20"/>
                </w:rPr>
                <w:delText>-</w:delText>
              </w:r>
            </w:del>
            <w:ins w:id="225" w:author="Daniel Jacob" w:date="2023-02-28T10:11:00Z">
              <w:r w:rsidR="00FE612B">
                <w:rPr>
                  <w:color w:val="000000"/>
                  <w:sz w:val="20"/>
                  <w:szCs w:val="20"/>
                </w:rPr>
                <w:t>–</w:t>
              </w:r>
            </w:ins>
            <w:r w:rsidRPr="00903848">
              <w:rPr>
                <w:color w:val="000000"/>
                <w:sz w:val="20"/>
                <w:szCs w:val="20"/>
              </w:rPr>
              <w:t xml:space="preserve"> 0.55)</w:t>
            </w:r>
          </w:p>
        </w:tc>
      </w:tr>
      <w:tr w:rsidR="00903848" w:rsidRPr="00903848" w14:paraId="745AA64F" w14:textId="77777777" w:rsidTr="00903848">
        <w:trPr>
          <w:trHeight w:val="320"/>
        </w:trPr>
        <w:tc>
          <w:tcPr>
            <w:tcW w:w="2380" w:type="dxa"/>
            <w:tcBorders>
              <w:top w:val="nil"/>
              <w:left w:val="single" w:sz="4" w:space="0" w:color="000000"/>
              <w:bottom w:val="single" w:sz="4" w:space="0" w:color="000000"/>
              <w:right w:val="nil"/>
            </w:tcBorders>
            <w:shd w:val="clear" w:color="auto" w:fill="auto"/>
            <w:noWrap/>
            <w:vAlign w:val="bottom"/>
            <w:hideMark/>
          </w:tcPr>
          <w:p w14:paraId="2A4F31DE" w14:textId="77777777" w:rsidR="00903848" w:rsidRPr="00903848" w:rsidRDefault="00903848" w:rsidP="00903848">
            <w:pPr>
              <w:ind w:firstLineChars="200" w:firstLine="400"/>
              <w:rPr>
                <w:color w:val="000000"/>
                <w:sz w:val="20"/>
                <w:szCs w:val="20"/>
              </w:rPr>
            </w:pPr>
            <w:r w:rsidRPr="00903848">
              <w:rPr>
                <w:color w:val="000000"/>
                <w:sz w:val="20"/>
                <w:szCs w:val="20"/>
              </w:rPr>
              <w:t>Other biogenic</w:t>
            </w:r>
          </w:p>
        </w:tc>
        <w:tc>
          <w:tcPr>
            <w:tcW w:w="1860" w:type="dxa"/>
            <w:tcBorders>
              <w:top w:val="nil"/>
              <w:left w:val="nil"/>
              <w:bottom w:val="single" w:sz="4" w:space="0" w:color="000000"/>
              <w:right w:val="nil"/>
            </w:tcBorders>
            <w:shd w:val="clear" w:color="auto" w:fill="auto"/>
            <w:noWrap/>
            <w:vAlign w:val="bottom"/>
            <w:hideMark/>
          </w:tcPr>
          <w:p w14:paraId="3B38DD2D" w14:textId="77777777" w:rsidR="00903848" w:rsidRPr="00903848" w:rsidRDefault="00903848" w:rsidP="00903848">
            <w:pPr>
              <w:rPr>
                <w:color w:val="000000"/>
                <w:sz w:val="20"/>
                <w:szCs w:val="20"/>
              </w:rPr>
            </w:pPr>
            <w:r w:rsidRPr="00903848">
              <w:rPr>
                <w:color w:val="000000"/>
                <w:sz w:val="20"/>
                <w:szCs w:val="20"/>
              </w:rPr>
              <w:t>1.1</w:t>
            </w:r>
          </w:p>
        </w:tc>
        <w:tc>
          <w:tcPr>
            <w:tcW w:w="1860" w:type="dxa"/>
            <w:tcBorders>
              <w:top w:val="nil"/>
              <w:left w:val="nil"/>
              <w:bottom w:val="single" w:sz="4" w:space="0" w:color="000000"/>
              <w:right w:val="nil"/>
            </w:tcBorders>
            <w:shd w:val="clear" w:color="auto" w:fill="auto"/>
            <w:noWrap/>
            <w:vAlign w:val="bottom"/>
            <w:hideMark/>
          </w:tcPr>
          <w:p w14:paraId="0F89E4C9" w14:textId="77777777" w:rsidR="00903848" w:rsidRPr="00903848" w:rsidRDefault="00903848" w:rsidP="00903848">
            <w:pPr>
              <w:rPr>
                <w:color w:val="000000"/>
                <w:sz w:val="20"/>
                <w:szCs w:val="20"/>
              </w:rPr>
            </w:pPr>
            <w:r w:rsidRPr="00903848">
              <w:rPr>
                <w:color w:val="000000"/>
                <w:sz w:val="20"/>
                <w:szCs w:val="20"/>
              </w:rPr>
              <w:t>1.2 (1.2 - 1.2)</w:t>
            </w:r>
          </w:p>
        </w:tc>
        <w:tc>
          <w:tcPr>
            <w:tcW w:w="1860" w:type="dxa"/>
            <w:tcBorders>
              <w:top w:val="nil"/>
              <w:left w:val="nil"/>
              <w:bottom w:val="single" w:sz="4" w:space="0" w:color="000000"/>
              <w:right w:val="single" w:sz="4" w:space="0" w:color="auto"/>
            </w:tcBorders>
            <w:shd w:val="clear" w:color="auto" w:fill="auto"/>
            <w:noWrap/>
            <w:vAlign w:val="bottom"/>
            <w:hideMark/>
          </w:tcPr>
          <w:p w14:paraId="381AB9E7" w14:textId="77777777" w:rsidR="00903848" w:rsidRPr="00903848" w:rsidRDefault="00903848" w:rsidP="00903848">
            <w:pPr>
              <w:rPr>
                <w:color w:val="000000"/>
                <w:sz w:val="20"/>
                <w:szCs w:val="20"/>
              </w:rPr>
            </w:pPr>
            <w:r w:rsidRPr="00903848">
              <w:rPr>
                <w:color w:val="000000"/>
                <w:sz w:val="20"/>
                <w:szCs w:val="20"/>
              </w:rPr>
              <w:t>0.25 (0.19 - 0.32)</w:t>
            </w:r>
          </w:p>
        </w:tc>
      </w:tr>
    </w:tbl>
    <w:p w14:paraId="34A064D9" w14:textId="77777777" w:rsidR="00903848" w:rsidRPr="00B879B6" w:rsidRDefault="00903848" w:rsidP="00B879B6">
      <w:pPr>
        <w:pStyle w:val="FootnoteText"/>
        <w:rPr>
          <w:rFonts w:ascii="Times New Roman" w:hAnsi="Times New Roman" w:cs="Times New Roman"/>
        </w:rPr>
      </w:pPr>
    </w:p>
    <w:p w14:paraId="7646C9FD" w14:textId="0BAE1AA8" w:rsidR="00B879B6" w:rsidRPr="00831DC4" w:rsidRDefault="00903848" w:rsidP="00B879B6">
      <w:pPr>
        <w:pStyle w:val="FootnoteText"/>
        <w:rPr>
          <w:rFonts w:ascii="Times New Roman" w:hAnsi="Times New Roman" w:cs="Times New Roman"/>
          <w:sz w:val="24"/>
          <w:szCs w:val="24"/>
        </w:rPr>
      </w:pPr>
      <w:r w:rsidRPr="00FE612B">
        <w:rPr>
          <w:rFonts w:ascii="Times New Roman" w:hAnsi="Times New Roman" w:cs="Times New Roman"/>
          <w:sz w:val="24"/>
          <w:szCs w:val="24"/>
          <w:vertAlign w:val="superscript"/>
        </w:rPr>
        <w:t>1</w:t>
      </w:r>
      <w:ins w:id="226" w:author="Daniel Jacob" w:date="2023-02-28T10:11:00Z">
        <w:r w:rsidR="00FE612B">
          <w:rPr>
            <w:rFonts w:ascii="Times New Roman" w:hAnsi="Times New Roman" w:cs="Times New Roman"/>
            <w:sz w:val="24"/>
            <w:szCs w:val="24"/>
          </w:rPr>
          <w:t xml:space="preserve"> as reported in the </w:t>
        </w:r>
        <w:proofErr w:type="spellStart"/>
        <w:r w:rsidR="00FE612B">
          <w:rPr>
            <w:rFonts w:ascii="Times New Roman" w:hAnsi="Times New Roman" w:cs="Times New Roman"/>
            <w:sz w:val="24"/>
            <w:szCs w:val="24"/>
          </w:rPr>
          <w:t>mos</w:t>
        </w:r>
        <w:proofErr w:type="spellEnd"/>
        <w:r w:rsidR="00FE612B">
          <w:rPr>
            <w:rFonts w:ascii="Times New Roman" w:hAnsi="Times New Roman" w:cs="Times New Roman"/>
            <w:sz w:val="24"/>
            <w:szCs w:val="24"/>
          </w:rPr>
          <w:t xml:space="preserve"> </w:t>
        </w:r>
      </w:ins>
      <w:ins w:id="227" w:author="Daniel Jacob" w:date="2023-02-28T10:12:00Z">
        <w:r w:rsidR="00FE612B">
          <w:rPr>
            <w:rFonts w:ascii="Times New Roman" w:hAnsi="Times New Roman" w:cs="Times New Roman"/>
            <w:sz w:val="24"/>
            <w:szCs w:val="24"/>
          </w:rPr>
          <w:t xml:space="preserve">recent version of the </w:t>
        </w:r>
      </w:ins>
      <w:del w:id="228" w:author="Daniel Jacob" w:date="2023-02-28T10:12:00Z">
        <w:r w:rsidRPr="00FE612B" w:rsidDel="00FE612B">
          <w:rPr>
            <w:rFonts w:ascii="Times New Roman" w:hAnsi="Times New Roman" w:cs="Times New Roman"/>
            <w:sz w:val="24"/>
            <w:szCs w:val="24"/>
          </w:rPr>
          <w:delText>Bottom</w:delText>
        </w:r>
        <w:r w:rsidDel="00FE612B">
          <w:rPr>
            <w:rFonts w:ascii="Times New Roman" w:hAnsi="Times New Roman" w:cs="Times New Roman"/>
            <w:sz w:val="24"/>
            <w:szCs w:val="24"/>
          </w:rPr>
          <w:delText>-up estimates of sectoral methane emissions</w:delText>
        </w:r>
        <w:r w:rsidR="00B879B6" w:rsidRPr="00831DC4" w:rsidDel="00FE612B">
          <w:rPr>
            <w:rFonts w:ascii="Times New Roman" w:hAnsi="Times New Roman" w:cs="Times New Roman"/>
            <w:sz w:val="24"/>
            <w:szCs w:val="24"/>
          </w:rPr>
          <w:delText>. Anthropogenic emissions are given by th</w:delText>
        </w:r>
        <w:r w:rsidDel="00FE612B">
          <w:rPr>
            <w:rFonts w:ascii="Times New Roman" w:hAnsi="Times New Roman" w:cs="Times New Roman"/>
            <w:sz w:val="24"/>
            <w:szCs w:val="24"/>
          </w:rPr>
          <w:delText>e</w:delText>
        </w:r>
      </w:del>
      <w:ins w:id="229" w:author="Daniel Jacob" w:date="2023-02-28T10:12:00Z">
        <w:r w:rsidR="00FE612B">
          <w:rPr>
            <w:rFonts w:ascii="Times New Roman" w:hAnsi="Times New Roman" w:cs="Times New Roman"/>
            <w:sz w:val="24"/>
            <w:szCs w:val="24"/>
          </w:rPr>
          <w:t xml:space="preserve">U.S. </w:t>
        </w:r>
      </w:ins>
      <w:del w:id="230" w:author="Daniel Jacob" w:date="2023-02-28T10:12:00Z">
        <w:r w:rsidR="00B879B6" w:rsidRPr="00831DC4" w:rsidDel="00FE612B">
          <w:rPr>
            <w:rFonts w:ascii="Times New Roman" w:hAnsi="Times New Roman" w:cs="Times New Roman"/>
            <w:sz w:val="24"/>
            <w:szCs w:val="24"/>
          </w:rPr>
          <w:delText xml:space="preserve"> </w:delText>
        </w:r>
      </w:del>
      <w:r w:rsidR="00B879B6" w:rsidRPr="00831DC4">
        <w:rPr>
          <w:rFonts w:ascii="Times New Roman" w:hAnsi="Times New Roman" w:cs="Times New Roman"/>
          <w:sz w:val="24"/>
          <w:szCs w:val="24"/>
        </w:rPr>
        <w:t xml:space="preserve">Environmental Protection Agency (EPA) </w:t>
      </w:r>
      <w:r>
        <w:rPr>
          <w:rFonts w:ascii="Times New Roman" w:hAnsi="Times New Roman" w:cs="Times New Roman"/>
          <w:sz w:val="24"/>
          <w:szCs w:val="24"/>
        </w:rPr>
        <w:t xml:space="preserve">2022 </w:t>
      </w:r>
      <w:r w:rsidR="00B879B6" w:rsidRPr="00831DC4">
        <w:rPr>
          <w:rFonts w:ascii="Times New Roman" w:hAnsi="Times New Roman" w:cs="Times New Roman"/>
          <w:sz w:val="24"/>
          <w:szCs w:val="24"/>
        </w:rPr>
        <w:t xml:space="preserve">Inventory of </w:t>
      </w:r>
      <w:del w:id="231" w:author="Daniel Jacob" w:date="2023-02-28T10:12:00Z">
        <w:r w:rsidR="00B879B6" w:rsidRPr="00831DC4" w:rsidDel="00FE612B">
          <w:rPr>
            <w:rFonts w:ascii="Times New Roman" w:hAnsi="Times New Roman" w:cs="Times New Roman"/>
            <w:sz w:val="24"/>
            <w:szCs w:val="24"/>
          </w:rPr>
          <w:delText xml:space="preserve">U.S. </w:delText>
        </w:r>
      </w:del>
      <w:r w:rsidR="00B879B6" w:rsidRPr="00831DC4">
        <w:rPr>
          <w:rFonts w:ascii="Times New Roman" w:hAnsi="Times New Roman" w:cs="Times New Roman"/>
          <w:sz w:val="24"/>
          <w:szCs w:val="24"/>
        </w:rPr>
        <w:t>Greenhouse Gas Emissions and Sinks (GHGI) for 201</w:t>
      </w:r>
      <w:r>
        <w:rPr>
          <w:rFonts w:ascii="Times New Roman" w:hAnsi="Times New Roman" w:cs="Times New Roman"/>
          <w:sz w:val="24"/>
          <w:szCs w:val="24"/>
        </w:rPr>
        <w:t>9</w:t>
      </w:r>
      <w:r w:rsidR="00B879B6" w:rsidRPr="00831DC4">
        <w:rPr>
          <w:rFonts w:ascii="Times New Roman" w:hAnsi="Times New Roman" w:cs="Times New Roman"/>
          <w:sz w:val="24"/>
          <w:szCs w:val="24"/>
        </w:rPr>
        <w:t xml:space="preserve">. </w:t>
      </w:r>
      <w:r w:rsidR="00751D84">
        <w:rPr>
          <w:rFonts w:ascii="Times New Roman" w:hAnsi="Times New Roman" w:cs="Times New Roman"/>
          <w:sz w:val="24"/>
          <w:szCs w:val="24"/>
        </w:rPr>
        <w:t xml:space="preserve">Error ranges are given by the sum in quadrature of bottom-up subsector errors. </w:t>
      </w:r>
      <w:r w:rsidR="00B879B6" w:rsidRPr="00831DC4">
        <w:rPr>
          <w:rFonts w:ascii="Times New Roman" w:hAnsi="Times New Roman" w:cs="Times New Roman"/>
          <w:sz w:val="24"/>
          <w:szCs w:val="24"/>
        </w:rPr>
        <w:t xml:space="preserve">Wetland emissions are </w:t>
      </w:r>
      <w:r>
        <w:rPr>
          <w:rFonts w:ascii="Times New Roman" w:hAnsi="Times New Roman" w:cs="Times New Roman"/>
          <w:sz w:val="24"/>
          <w:szCs w:val="24"/>
        </w:rPr>
        <w:t>from a subset of</w:t>
      </w:r>
      <w:r w:rsidR="00461EBC">
        <w:rPr>
          <w:rFonts w:ascii="Times New Roman" w:hAnsi="Times New Roman" w:cs="Times New Roman"/>
          <w:sz w:val="24"/>
          <w:szCs w:val="24"/>
        </w:rPr>
        <w:t xml:space="preserve"> the </w:t>
      </w:r>
      <w:r w:rsidR="00B879B6" w:rsidRPr="00831DC4">
        <w:rPr>
          <w:rFonts w:ascii="Times New Roman" w:hAnsi="Times New Roman" w:cs="Times New Roman"/>
          <w:sz w:val="24"/>
          <w:szCs w:val="24"/>
        </w:rPr>
        <w:t xml:space="preserve">high performance </w:t>
      </w:r>
      <w:proofErr w:type="spellStart"/>
      <w:r w:rsidR="00B879B6" w:rsidRPr="00831DC4">
        <w:rPr>
          <w:rFonts w:ascii="Times New Roman" w:hAnsi="Times New Roman" w:cs="Times New Roman"/>
          <w:sz w:val="24"/>
          <w:szCs w:val="24"/>
        </w:rPr>
        <w:t>WetCHARTs</w:t>
      </w:r>
      <w:proofErr w:type="spellEnd"/>
      <w:r w:rsidR="00B879B6" w:rsidRPr="00831DC4">
        <w:rPr>
          <w:rFonts w:ascii="Times New Roman" w:hAnsi="Times New Roman" w:cs="Times New Roman"/>
          <w:sz w:val="24"/>
          <w:szCs w:val="24"/>
        </w:rPr>
        <w:t xml:space="preserve"> ensemble version 1.3.1. </w:t>
      </w:r>
      <w:r>
        <w:rPr>
          <w:rFonts w:ascii="Times New Roman" w:hAnsi="Times New Roman" w:cs="Times New Roman"/>
          <w:sz w:val="24"/>
          <w:szCs w:val="24"/>
        </w:rPr>
        <w:t>See section 2.2 for details.</w:t>
      </w:r>
    </w:p>
    <w:p w14:paraId="14BFF483" w14:textId="6DB83019" w:rsidR="00B879B6" w:rsidRPr="00831DC4" w:rsidRDefault="00B879B6" w:rsidP="00B879B6">
      <w:pPr>
        <w:pStyle w:val="FootnoteText"/>
        <w:rPr>
          <w:rFonts w:ascii="Times New Roman" w:hAnsi="Times New Roman" w:cs="Times New Roman"/>
          <w:sz w:val="24"/>
          <w:szCs w:val="24"/>
        </w:rPr>
      </w:pPr>
      <w:r w:rsidRPr="00831DC4">
        <w:rPr>
          <w:rFonts w:ascii="Times New Roman" w:hAnsi="Times New Roman" w:cs="Times New Roman"/>
          <w:sz w:val="24"/>
          <w:szCs w:val="24"/>
          <w:vertAlign w:val="superscript"/>
        </w:rPr>
        <w:t>2</w:t>
      </w:r>
      <w:r w:rsidR="00940FA4">
        <w:rPr>
          <w:rFonts w:ascii="Times New Roman" w:hAnsi="Times New Roman" w:cs="Times New Roman"/>
          <w:sz w:val="24"/>
          <w:szCs w:val="24"/>
        </w:rPr>
        <w:t>Opti</w:t>
      </w:r>
      <w:r w:rsidR="00A86921">
        <w:rPr>
          <w:rFonts w:ascii="Times New Roman" w:hAnsi="Times New Roman" w:cs="Times New Roman"/>
          <w:sz w:val="24"/>
          <w:szCs w:val="24"/>
        </w:rPr>
        <w:t xml:space="preserve">mized </w:t>
      </w:r>
      <w:r w:rsidRPr="00831DC4">
        <w:rPr>
          <w:rFonts w:ascii="Times New Roman" w:hAnsi="Times New Roman" w:cs="Times New Roman"/>
          <w:sz w:val="24"/>
          <w:szCs w:val="24"/>
        </w:rPr>
        <w:t xml:space="preserve">emissions from the inversion of TROPOMI data, with the range from the </w:t>
      </w:r>
      <w:r w:rsidR="00940FA4">
        <w:rPr>
          <w:rFonts w:ascii="Times New Roman" w:hAnsi="Times New Roman" w:cs="Times New Roman"/>
          <w:sz w:val="24"/>
          <w:szCs w:val="24"/>
        </w:rPr>
        <w:t>eight</w:t>
      </w:r>
      <w:r w:rsidRPr="00831DC4">
        <w:rPr>
          <w:rFonts w:ascii="Times New Roman" w:hAnsi="Times New Roman" w:cs="Times New Roman"/>
          <w:sz w:val="24"/>
          <w:szCs w:val="24"/>
        </w:rPr>
        <w:t xml:space="preserve"> members of the inversion ensemble shown in parentheses.</w:t>
      </w:r>
    </w:p>
    <w:p w14:paraId="1DD1E1F5" w14:textId="38C72BDB" w:rsidR="00F61B9D" w:rsidRDefault="00B879B6" w:rsidP="00773D72">
      <w:pPr>
        <w:pStyle w:val="FootnoteText"/>
        <w:rPr>
          <w:rFonts w:ascii="Times New Roman" w:hAnsi="Times New Roman" w:cs="Times New Roman"/>
          <w:sz w:val="24"/>
          <w:szCs w:val="24"/>
        </w:rPr>
      </w:pPr>
      <w:r w:rsidRPr="00831DC4">
        <w:rPr>
          <w:rFonts w:ascii="Times New Roman" w:hAnsi="Times New Roman" w:cs="Times New Roman"/>
          <w:sz w:val="24"/>
          <w:szCs w:val="24"/>
          <w:vertAlign w:val="superscript"/>
        </w:rPr>
        <w:t>3</w:t>
      </w:r>
      <w:r w:rsidRPr="00831DC4">
        <w:rPr>
          <w:rFonts w:ascii="Times New Roman" w:hAnsi="Times New Roman" w:cs="Times New Roman"/>
          <w:sz w:val="24"/>
          <w:szCs w:val="24"/>
        </w:rPr>
        <w:t>The sensitivity of the posterior emissions to the observing system as given by the diagonal elements of the sectoral averaging kernel matrix calculated as described in section 2.8. The parenthetical values give the range of the inversion ensemble. Values range from 0 (no sensitivity) to 1 (full sensitivity)</w:t>
      </w:r>
    </w:p>
    <w:p w14:paraId="35279F44" w14:textId="77777777" w:rsidR="00F61B9D" w:rsidRDefault="00F61B9D">
      <w:r>
        <w:br w:type="page"/>
      </w:r>
    </w:p>
    <w:p w14:paraId="56521902" w14:textId="62E25B46" w:rsidR="002853C7" w:rsidRPr="009F7E95" w:rsidRDefault="00F61B9D" w:rsidP="009F7E95">
      <w:pPr>
        <w:rPr>
          <w:color w:val="FF0000"/>
        </w:rPr>
      </w:pPr>
      <w:r>
        <w:rPr>
          <w:noProof/>
        </w:rPr>
        <w:lastRenderedPageBreak/>
        <w:drawing>
          <wp:inline distT="0" distB="0" distL="0" distR="0" wp14:anchorId="7E96DE19" wp14:editId="2F50A806">
            <wp:extent cx="6858000" cy="3484245"/>
            <wp:effectExtent l="0" t="0" r="0" b="0"/>
            <wp:docPr id="3" name="Picture 3" descr="A picture containing sky, ligh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sky, light, line&#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6858000" cy="3484245"/>
                    </a:xfrm>
                    <a:prstGeom prst="rect">
                      <a:avLst/>
                    </a:prstGeom>
                  </pic:spPr>
                </pic:pic>
              </a:graphicData>
            </a:graphic>
          </wp:inline>
        </w:drawing>
      </w:r>
      <w:r w:rsidRPr="009F7E95">
        <w:rPr>
          <w:b/>
          <w:bCs/>
          <w:color w:val="FF0000"/>
        </w:rPr>
        <w:t>Figure S1:</w:t>
      </w:r>
      <w:r w:rsidR="009F7E95" w:rsidRPr="009F7E95">
        <w:rPr>
          <w:color w:val="FF0000"/>
        </w:rPr>
        <w:t xml:space="preserve"> I </w:t>
      </w:r>
      <w:r w:rsidR="009F7E95">
        <w:rPr>
          <w:color w:val="FF0000"/>
        </w:rPr>
        <w:t>will write this caption once we decide whether to use this figure.</w:t>
      </w:r>
    </w:p>
    <w:p w14:paraId="2E7B462A" w14:textId="77777777" w:rsidR="002853C7" w:rsidRDefault="002853C7">
      <w:pPr>
        <w:rPr>
          <w:sz w:val="20"/>
          <w:szCs w:val="20"/>
        </w:rPr>
      </w:pPr>
      <w:r>
        <w:br w:type="page"/>
      </w:r>
    </w:p>
    <w:p w14:paraId="7AEE6C9C" w14:textId="7ED26164" w:rsidR="002853C7" w:rsidRDefault="002853C7" w:rsidP="00773D72">
      <w:pPr>
        <w:pStyle w:val="FootnoteText"/>
        <w:rPr>
          <w:rFonts w:ascii="Times New Roman" w:hAnsi="Times New Roman" w:cs="Times New Roman"/>
        </w:rPr>
      </w:pPr>
      <w:r>
        <w:rPr>
          <w:rFonts w:ascii="Times New Roman" w:hAnsi="Times New Roman" w:cs="Times New Roman"/>
          <w:noProof/>
        </w:rPr>
        <w:lastRenderedPageBreak/>
        <w:drawing>
          <wp:inline distT="0" distB="0" distL="0" distR="0" wp14:anchorId="67EF2F57" wp14:editId="3B9F6992">
            <wp:extent cx="6858000" cy="3175635"/>
            <wp:effectExtent l="0" t="0" r="0" b="0"/>
            <wp:docPr id="24" name="Picture 24"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chart&#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6858000" cy="3175635"/>
                    </a:xfrm>
                    <a:prstGeom prst="rect">
                      <a:avLst/>
                    </a:prstGeom>
                  </pic:spPr>
                </pic:pic>
              </a:graphicData>
            </a:graphic>
          </wp:inline>
        </w:drawing>
      </w:r>
    </w:p>
    <w:p w14:paraId="74AE39BB" w14:textId="4FF72AEA" w:rsidR="009F7E95" w:rsidRPr="009F7E95" w:rsidRDefault="009F7E95" w:rsidP="009F7E95">
      <w:pPr>
        <w:rPr>
          <w:color w:val="FF0000"/>
        </w:rPr>
      </w:pPr>
      <w:r w:rsidRPr="009F7E95">
        <w:rPr>
          <w:b/>
          <w:bCs/>
          <w:color w:val="FF0000"/>
        </w:rPr>
        <w:t>Figure S</w:t>
      </w:r>
      <w:r>
        <w:rPr>
          <w:b/>
          <w:bCs/>
          <w:color w:val="FF0000"/>
        </w:rPr>
        <w:t>2</w:t>
      </w:r>
      <w:r w:rsidRPr="009F7E95">
        <w:rPr>
          <w:b/>
          <w:bCs/>
          <w:color w:val="FF0000"/>
        </w:rPr>
        <w:t>:</w:t>
      </w:r>
      <w:r w:rsidRPr="009F7E95">
        <w:rPr>
          <w:color w:val="FF0000"/>
        </w:rPr>
        <w:t xml:space="preserve"> I </w:t>
      </w:r>
      <w:r>
        <w:rPr>
          <w:color w:val="FF0000"/>
        </w:rPr>
        <w:t>will write this caption once we decide whether to use this figure.</w:t>
      </w:r>
    </w:p>
    <w:p w14:paraId="6E216834" w14:textId="77777777" w:rsidR="00146476" w:rsidRDefault="00146476">
      <w:pPr>
        <w:rPr>
          <w:sz w:val="20"/>
          <w:szCs w:val="20"/>
        </w:rPr>
      </w:pPr>
      <w:r>
        <w:br w:type="page"/>
      </w:r>
    </w:p>
    <w:p w14:paraId="2526EE81" w14:textId="583636F6" w:rsidR="005B02DD" w:rsidRDefault="00146476" w:rsidP="00773D72">
      <w:pPr>
        <w:pStyle w:val="FootnoteText"/>
        <w:rPr>
          <w:rFonts w:ascii="Times New Roman" w:hAnsi="Times New Roman" w:cs="Times New Roman"/>
        </w:rPr>
      </w:pPr>
      <w:r>
        <w:rPr>
          <w:rFonts w:ascii="Times New Roman" w:hAnsi="Times New Roman" w:cs="Times New Roman"/>
          <w:b/>
          <w:bCs/>
          <w:noProof/>
        </w:rPr>
        <w:lastRenderedPageBreak/>
        <w:drawing>
          <wp:inline distT="0" distB="0" distL="0" distR="0" wp14:anchorId="42470B84" wp14:editId="3A91A98F">
            <wp:extent cx="5568222" cy="3703899"/>
            <wp:effectExtent l="0" t="0" r="0" b="0"/>
            <wp:docPr id="10" name="Picture 10" descr="A picture containing night, light,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night, light, dark&#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574594" cy="3708138"/>
                    </a:xfrm>
                    <a:prstGeom prst="rect">
                      <a:avLst/>
                    </a:prstGeom>
                  </pic:spPr>
                </pic:pic>
              </a:graphicData>
            </a:graphic>
          </wp:inline>
        </w:drawing>
      </w:r>
      <w:r w:rsidR="00F61B9D">
        <w:rPr>
          <w:rFonts w:ascii="Times New Roman" w:hAnsi="Times New Roman" w:cs="Times New Roman"/>
        </w:rPr>
        <w:t xml:space="preserve"> </w:t>
      </w:r>
    </w:p>
    <w:p w14:paraId="32E7610C" w14:textId="12E0FE24" w:rsidR="009F7E95" w:rsidRPr="009F7E95" w:rsidRDefault="009F7E95" w:rsidP="009F7E95">
      <w:pPr>
        <w:rPr>
          <w:color w:val="FF0000"/>
        </w:rPr>
      </w:pPr>
      <w:r w:rsidRPr="009F7E95">
        <w:rPr>
          <w:b/>
          <w:bCs/>
          <w:color w:val="FF0000"/>
        </w:rPr>
        <w:t>Figure S</w:t>
      </w:r>
      <w:r>
        <w:rPr>
          <w:b/>
          <w:bCs/>
          <w:color w:val="FF0000"/>
        </w:rPr>
        <w:t>3</w:t>
      </w:r>
      <w:r w:rsidRPr="009F7E95">
        <w:rPr>
          <w:b/>
          <w:bCs/>
          <w:color w:val="FF0000"/>
        </w:rPr>
        <w:t>:</w:t>
      </w:r>
      <w:r w:rsidRPr="009F7E95">
        <w:rPr>
          <w:color w:val="FF0000"/>
        </w:rPr>
        <w:t xml:space="preserve"> I </w:t>
      </w:r>
      <w:r>
        <w:rPr>
          <w:color w:val="FF0000"/>
        </w:rPr>
        <w:t>will write this caption once we decide whether to use this figure.</w:t>
      </w:r>
    </w:p>
    <w:p w14:paraId="59838E56" w14:textId="77777777" w:rsidR="005B02DD" w:rsidRDefault="005B02DD">
      <w:pPr>
        <w:rPr>
          <w:sz w:val="20"/>
          <w:szCs w:val="20"/>
        </w:rPr>
      </w:pPr>
      <w:r>
        <w:br w:type="page"/>
      </w:r>
    </w:p>
    <w:p w14:paraId="14495308" w14:textId="77777777" w:rsidR="00B879B6" w:rsidRDefault="00C10B0D" w:rsidP="00773D72">
      <w:pPr>
        <w:pStyle w:val="FootnoteText"/>
        <w:rPr>
          <w:rFonts w:ascii="Times New Roman" w:hAnsi="Times New Roman" w:cs="Times New Roman"/>
        </w:rPr>
      </w:pPr>
      <w:r>
        <w:rPr>
          <w:rFonts w:ascii="Times New Roman" w:hAnsi="Times New Roman" w:cs="Times New Roman"/>
          <w:noProof/>
        </w:rPr>
        <w:lastRenderedPageBreak/>
        <w:drawing>
          <wp:inline distT="0" distB="0" distL="0" distR="0" wp14:anchorId="1CA8392A" wp14:editId="7DF26DB0">
            <wp:extent cx="5283200" cy="5181600"/>
            <wp:effectExtent l="0" t="0" r="0" b="0"/>
            <wp:docPr id="19" name="Picture 1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graphical user interface&#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283200" cy="5181600"/>
                    </a:xfrm>
                    <a:prstGeom prst="rect">
                      <a:avLst/>
                    </a:prstGeom>
                  </pic:spPr>
                </pic:pic>
              </a:graphicData>
            </a:graphic>
          </wp:inline>
        </w:drawing>
      </w:r>
    </w:p>
    <w:p w14:paraId="5C0316F9" w14:textId="5E6E5AD3" w:rsidR="009F7E95" w:rsidRPr="009F7E95" w:rsidRDefault="009F7E95" w:rsidP="009F7E95">
      <w:pPr>
        <w:rPr>
          <w:color w:val="FF0000"/>
        </w:rPr>
      </w:pPr>
      <w:r w:rsidRPr="009F7E95">
        <w:rPr>
          <w:b/>
          <w:bCs/>
          <w:color w:val="FF0000"/>
        </w:rPr>
        <w:t>Figure S</w:t>
      </w:r>
      <w:r>
        <w:rPr>
          <w:b/>
          <w:bCs/>
          <w:color w:val="FF0000"/>
        </w:rPr>
        <w:t>4</w:t>
      </w:r>
      <w:r w:rsidRPr="009F7E95">
        <w:rPr>
          <w:b/>
          <w:bCs/>
          <w:color w:val="FF0000"/>
        </w:rPr>
        <w:t>:</w:t>
      </w:r>
      <w:r w:rsidRPr="009F7E95">
        <w:rPr>
          <w:color w:val="FF0000"/>
        </w:rPr>
        <w:t xml:space="preserve"> I </w:t>
      </w:r>
      <w:r>
        <w:rPr>
          <w:color w:val="FF0000"/>
        </w:rPr>
        <w:t>will write this caption once we decide whether to use this figure.</w:t>
      </w:r>
    </w:p>
    <w:p w14:paraId="45EEA93A" w14:textId="5C82782E" w:rsidR="009F7E95" w:rsidRPr="00B879B6" w:rsidRDefault="009F7E95" w:rsidP="00773D72">
      <w:pPr>
        <w:pStyle w:val="FootnoteText"/>
        <w:rPr>
          <w:rFonts w:ascii="Times New Roman" w:hAnsi="Times New Roman" w:cs="Times New Roman"/>
        </w:rPr>
        <w:sectPr w:rsidR="009F7E95" w:rsidRPr="00B879B6" w:rsidSect="00773D72">
          <w:footnotePr>
            <w:pos w:val="beneathText"/>
            <w:numRestart w:val="eachPage"/>
          </w:footnotePr>
          <w:pgSz w:w="12240" w:h="15840"/>
          <w:pgMar w:top="720" w:right="720" w:bottom="720" w:left="720" w:header="720" w:footer="720" w:gutter="0"/>
          <w:cols w:space="720"/>
          <w:docGrid w:linePitch="360"/>
        </w:sectPr>
      </w:pPr>
    </w:p>
    <w:p w14:paraId="47278AE5" w14:textId="7A85AC93" w:rsidR="002765A2" w:rsidRDefault="002765A2" w:rsidP="00940FA4">
      <w:pPr>
        <w:rPr>
          <w:color w:val="000000" w:themeColor="text1"/>
        </w:rPr>
      </w:pPr>
    </w:p>
    <w:p w14:paraId="1A5FF44F" w14:textId="41B220B6" w:rsidR="00EC3FE8" w:rsidRDefault="006000BB" w:rsidP="00B879B6">
      <w:r>
        <w:rPr>
          <w:b/>
          <w:bCs/>
          <w:color w:val="000000" w:themeColor="text1"/>
        </w:rPr>
        <w:t>Table S1:</w:t>
      </w:r>
      <w:r w:rsidR="00CB1DCF">
        <w:rPr>
          <w:color w:val="000000" w:themeColor="text1"/>
        </w:rPr>
        <w:t xml:space="preserve"> </w:t>
      </w:r>
      <w:r w:rsidR="006263F3">
        <w:t>2019 methane emissions from the 48 states in the</w:t>
      </w:r>
      <w:r w:rsidR="00CB1DCF">
        <w:t xml:space="preserve"> contiguous United States</w:t>
      </w:r>
      <w:r w:rsidR="006263F3">
        <w:t>.</w:t>
      </w:r>
    </w:p>
    <w:tbl>
      <w:tblPr>
        <w:tblW w:w="14641" w:type="dxa"/>
        <w:tblLook w:val="04A0" w:firstRow="1" w:lastRow="0" w:firstColumn="1" w:lastColumn="0" w:noHBand="0" w:noVBand="1"/>
      </w:tblPr>
      <w:tblGrid>
        <w:gridCol w:w="1781"/>
        <w:gridCol w:w="826"/>
        <w:gridCol w:w="648"/>
        <w:gridCol w:w="762"/>
        <w:gridCol w:w="648"/>
        <w:gridCol w:w="761"/>
        <w:gridCol w:w="648"/>
        <w:gridCol w:w="762"/>
        <w:gridCol w:w="648"/>
        <w:gridCol w:w="761"/>
        <w:gridCol w:w="648"/>
        <w:gridCol w:w="784"/>
        <w:gridCol w:w="666"/>
        <w:gridCol w:w="761"/>
        <w:gridCol w:w="1800"/>
        <w:gridCol w:w="1800"/>
      </w:tblGrid>
      <w:tr w:rsidR="00EC3FE8" w:rsidRPr="00EC3FE8" w14:paraId="086AB698" w14:textId="77777777" w:rsidTr="00CB55ED">
        <w:trPr>
          <w:trHeight w:val="600"/>
        </w:trPr>
        <w:tc>
          <w:tcPr>
            <w:tcW w:w="1781" w:type="dxa"/>
            <w:tcBorders>
              <w:top w:val="single" w:sz="4" w:space="0" w:color="000000"/>
              <w:left w:val="single" w:sz="4" w:space="0" w:color="000000"/>
              <w:bottom w:val="single" w:sz="4" w:space="0" w:color="000000"/>
              <w:right w:val="nil"/>
            </w:tcBorders>
            <w:shd w:val="clear" w:color="auto" w:fill="auto"/>
            <w:vAlign w:val="center"/>
            <w:hideMark/>
          </w:tcPr>
          <w:p w14:paraId="2D64388A" w14:textId="78D9BF73" w:rsidR="00CB55ED" w:rsidRDefault="00EC3FE8" w:rsidP="00CB55ED">
            <w:pPr>
              <w:jc w:val="center"/>
              <w:rPr>
                <w:b/>
                <w:bCs/>
                <w:color w:val="000000"/>
                <w:sz w:val="20"/>
                <w:szCs w:val="20"/>
              </w:rPr>
            </w:pPr>
            <w:r w:rsidRPr="00EC3FE8">
              <w:rPr>
                <w:b/>
                <w:bCs/>
                <w:color w:val="000000"/>
                <w:sz w:val="20"/>
                <w:szCs w:val="20"/>
              </w:rPr>
              <w:t>Emissions</w:t>
            </w:r>
          </w:p>
          <w:p w14:paraId="2E0F9B94" w14:textId="54929D41" w:rsidR="00EC3FE8" w:rsidRPr="00EC3FE8" w:rsidRDefault="00EC3FE8" w:rsidP="00CB55ED">
            <w:pPr>
              <w:jc w:val="center"/>
              <w:rPr>
                <w:b/>
                <w:bCs/>
                <w:color w:val="000000"/>
                <w:sz w:val="20"/>
                <w:szCs w:val="20"/>
              </w:rPr>
            </w:pPr>
            <w:r w:rsidRPr="00EC3FE8">
              <w:rPr>
                <w:b/>
                <w:bCs/>
                <w:color w:val="000000"/>
                <w:sz w:val="20"/>
                <w:szCs w:val="20"/>
              </w:rPr>
              <w:t>(Gg a</w:t>
            </w:r>
            <w:r w:rsidRPr="00EC3FE8">
              <w:rPr>
                <w:b/>
                <w:bCs/>
                <w:color w:val="000000"/>
                <w:sz w:val="20"/>
                <w:szCs w:val="20"/>
                <w:vertAlign w:val="superscript"/>
              </w:rPr>
              <w:t>-1</w:t>
            </w:r>
            <w:r w:rsidRPr="00EC3FE8">
              <w:rPr>
                <w:b/>
                <w:bCs/>
                <w:color w:val="000000"/>
                <w:sz w:val="20"/>
                <w:szCs w:val="20"/>
              </w:rPr>
              <w:t>)</w:t>
            </w:r>
            <w:r w:rsidR="00CB55ED" w:rsidRPr="00CB55ED">
              <w:rPr>
                <w:color w:val="000000"/>
                <w:sz w:val="20"/>
                <w:szCs w:val="20"/>
                <w:vertAlign w:val="superscript"/>
              </w:rPr>
              <w:t>1</w:t>
            </w:r>
          </w:p>
        </w:tc>
        <w:tc>
          <w:tcPr>
            <w:tcW w:w="1409" w:type="dxa"/>
            <w:gridSpan w:val="2"/>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27D03EDB" w14:textId="77777777" w:rsidR="00EC3FE8" w:rsidRPr="00EC3FE8" w:rsidRDefault="00EC3FE8" w:rsidP="00CB55ED">
            <w:pPr>
              <w:jc w:val="center"/>
              <w:rPr>
                <w:b/>
                <w:bCs/>
                <w:color w:val="000000"/>
                <w:sz w:val="20"/>
                <w:szCs w:val="20"/>
              </w:rPr>
            </w:pPr>
            <w:r w:rsidRPr="00EC3FE8">
              <w:rPr>
                <w:b/>
                <w:bCs/>
                <w:color w:val="000000"/>
                <w:sz w:val="20"/>
                <w:szCs w:val="20"/>
              </w:rPr>
              <w:t>Livestock</w:t>
            </w:r>
          </w:p>
        </w:tc>
        <w:tc>
          <w:tcPr>
            <w:tcW w:w="1410" w:type="dxa"/>
            <w:gridSpan w:val="2"/>
            <w:tcBorders>
              <w:top w:val="single" w:sz="4" w:space="0" w:color="000000"/>
              <w:left w:val="nil"/>
              <w:bottom w:val="single" w:sz="4" w:space="0" w:color="000000"/>
              <w:right w:val="nil"/>
            </w:tcBorders>
            <w:shd w:val="clear" w:color="auto" w:fill="auto"/>
            <w:vAlign w:val="center"/>
            <w:hideMark/>
          </w:tcPr>
          <w:p w14:paraId="7B0812F9" w14:textId="77777777" w:rsidR="00EC3FE8" w:rsidRPr="00EC3FE8" w:rsidRDefault="00EC3FE8" w:rsidP="00CB55ED">
            <w:pPr>
              <w:jc w:val="center"/>
              <w:rPr>
                <w:b/>
                <w:bCs/>
                <w:color w:val="000000"/>
                <w:sz w:val="20"/>
                <w:szCs w:val="20"/>
              </w:rPr>
            </w:pPr>
            <w:r w:rsidRPr="00EC3FE8">
              <w:rPr>
                <w:b/>
                <w:bCs/>
                <w:color w:val="000000"/>
                <w:sz w:val="20"/>
                <w:szCs w:val="20"/>
              </w:rPr>
              <w:t>Oil &amp; natural gas</w:t>
            </w:r>
          </w:p>
        </w:tc>
        <w:tc>
          <w:tcPr>
            <w:tcW w:w="1409" w:type="dxa"/>
            <w:gridSpan w:val="2"/>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7FCCDC3B" w14:textId="77777777" w:rsidR="00EC3FE8" w:rsidRPr="00EC3FE8" w:rsidRDefault="00EC3FE8" w:rsidP="00CB55ED">
            <w:pPr>
              <w:jc w:val="center"/>
              <w:rPr>
                <w:b/>
                <w:bCs/>
                <w:color w:val="000000"/>
                <w:sz w:val="20"/>
                <w:szCs w:val="20"/>
              </w:rPr>
            </w:pPr>
            <w:r w:rsidRPr="00EC3FE8">
              <w:rPr>
                <w:b/>
                <w:bCs/>
                <w:color w:val="000000"/>
                <w:sz w:val="20"/>
                <w:szCs w:val="20"/>
              </w:rPr>
              <w:t>Coal</w:t>
            </w:r>
          </w:p>
        </w:tc>
        <w:tc>
          <w:tcPr>
            <w:tcW w:w="1410" w:type="dxa"/>
            <w:gridSpan w:val="2"/>
            <w:tcBorders>
              <w:top w:val="single" w:sz="4" w:space="0" w:color="000000"/>
              <w:left w:val="nil"/>
              <w:bottom w:val="single" w:sz="4" w:space="0" w:color="000000"/>
              <w:right w:val="nil"/>
            </w:tcBorders>
            <w:shd w:val="clear" w:color="auto" w:fill="auto"/>
            <w:vAlign w:val="center"/>
            <w:hideMark/>
          </w:tcPr>
          <w:p w14:paraId="7129B459" w14:textId="77777777" w:rsidR="00EC3FE8" w:rsidRPr="00EC3FE8" w:rsidRDefault="00EC3FE8" w:rsidP="00CB55ED">
            <w:pPr>
              <w:jc w:val="center"/>
              <w:rPr>
                <w:b/>
                <w:bCs/>
                <w:color w:val="000000"/>
                <w:sz w:val="20"/>
                <w:szCs w:val="20"/>
              </w:rPr>
            </w:pPr>
            <w:r w:rsidRPr="00EC3FE8">
              <w:rPr>
                <w:b/>
                <w:bCs/>
                <w:color w:val="000000"/>
                <w:sz w:val="20"/>
                <w:szCs w:val="20"/>
              </w:rPr>
              <w:t>Landfills</w:t>
            </w:r>
          </w:p>
        </w:tc>
        <w:tc>
          <w:tcPr>
            <w:tcW w:w="1409" w:type="dxa"/>
            <w:gridSpan w:val="2"/>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67F8B058" w14:textId="77777777" w:rsidR="00EC3FE8" w:rsidRPr="00EC3FE8" w:rsidRDefault="00EC3FE8" w:rsidP="00CB55ED">
            <w:pPr>
              <w:jc w:val="center"/>
              <w:rPr>
                <w:b/>
                <w:bCs/>
                <w:color w:val="000000"/>
                <w:sz w:val="20"/>
                <w:szCs w:val="20"/>
              </w:rPr>
            </w:pPr>
            <w:r w:rsidRPr="00EC3FE8">
              <w:rPr>
                <w:b/>
                <w:bCs/>
                <w:color w:val="000000"/>
                <w:sz w:val="20"/>
                <w:szCs w:val="20"/>
              </w:rPr>
              <w:t>Wastewater</w:t>
            </w:r>
          </w:p>
        </w:tc>
        <w:tc>
          <w:tcPr>
            <w:tcW w:w="1450" w:type="dxa"/>
            <w:gridSpan w:val="2"/>
            <w:tcBorders>
              <w:top w:val="single" w:sz="4" w:space="0" w:color="000000"/>
              <w:left w:val="nil"/>
              <w:bottom w:val="single" w:sz="4" w:space="0" w:color="000000"/>
              <w:right w:val="nil"/>
            </w:tcBorders>
            <w:shd w:val="clear" w:color="auto" w:fill="auto"/>
            <w:vAlign w:val="center"/>
            <w:hideMark/>
          </w:tcPr>
          <w:p w14:paraId="4A91FD1B" w14:textId="77777777" w:rsidR="00EC3FE8" w:rsidRPr="00EC3FE8" w:rsidRDefault="00EC3FE8" w:rsidP="00CB55ED">
            <w:pPr>
              <w:jc w:val="center"/>
              <w:rPr>
                <w:b/>
                <w:bCs/>
                <w:color w:val="000000"/>
                <w:sz w:val="20"/>
                <w:szCs w:val="20"/>
              </w:rPr>
            </w:pPr>
            <w:r w:rsidRPr="00EC3FE8">
              <w:rPr>
                <w:b/>
                <w:bCs/>
                <w:color w:val="000000"/>
                <w:sz w:val="20"/>
                <w:szCs w:val="20"/>
              </w:rPr>
              <w:t>Other anthropogenic</w:t>
            </w:r>
          </w:p>
        </w:tc>
        <w:tc>
          <w:tcPr>
            <w:tcW w:w="4363" w:type="dxa"/>
            <w:gridSpan w:val="3"/>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5DA7C62E" w14:textId="77777777" w:rsidR="00EC3FE8" w:rsidRPr="00EC3FE8" w:rsidRDefault="00EC3FE8" w:rsidP="00CB55ED">
            <w:pPr>
              <w:jc w:val="center"/>
              <w:rPr>
                <w:b/>
                <w:bCs/>
                <w:color w:val="000000"/>
                <w:sz w:val="20"/>
                <w:szCs w:val="20"/>
              </w:rPr>
            </w:pPr>
            <w:r w:rsidRPr="00EC3FE8">
              <w:rPr>
                <w:b/>
                <w:bCs/>
                <w:color w:val="000000"/>
                <w:sz w:val="20"/>
                <w:szCs w:val="20"/>
              </w:rPr>
              <w:t>Total</w:t>
            </w:r>
          </w:p>
        </w:tc>
      </w:tr>
      <w:tr w:rsidR="00EC3FE8" w:rsidRPr="00EC3FE8" w14:paraId="75048D76" w14:textId="77777777" w:rsidTr="00CB55ED">
        <w:trPr>
          <w:trHeight w:val="380"/>
        </w:trPr>
        <w:tc>
          <w:tcPr>
            <w:tcW w:w="1781" w:type="dxa"/>
            <w:tcBorders>
              <w:top w:val="single" w:sz="4" w:space="0" w:color="000000"/>
              <w:left w:val="single" w:sz="4" w:space="0" w:color="000000"/>
              <w:bottom w:val="nil"/>
              <w:right w:val="nil"/>
            </w:tcBorders>
            <w:shd w:val="clear" w:color="auto" w:fill="auto"/>
            <w:noWrap/>
            <w:vAlign w:val="center"/>
            <w:hideMark/>
          </w:tcPr>
          <w:p w14:paraId="00EB9D92" w14:textId="77777777" w:rsidR="00EC3FE8" w:rsidRPr="00EC3FE8" w:rsidRDefault="00EC3FE8" w:rsidP="00EC3FE8">
            <w:pPr>
              <w:rPr>
                <w:b/>
                <w:bCs/>
                <w:color w:val="000000"/>
                <w:sz w:val="20"/>
                <w:szCs w:val="20"/>
              </w:rPr>
            </w:pPr>
            <w:r w:rsidRPr="00EC3FE8">
              <w:rPr>
                <w:b/>
                <w:bCs/>
                <w:color w:val="000000"/>
                <w:sz w:val="20"/>
                <w:szCs w:val="20"/>
              </w:rPr>
              <w:t>State</w:t>
            </w:r>
          </w:p>
        </w:tc>
        <w:tc>
          <w:tcPr>
            <w:tcW w:w="761" w:type="dxa"/>
            <w:tcBorders>
              <w:top w:val="single" w:sz="4" w:space="0" w:color="000000"/>
              <w:left w:val="single" w:sz="4" w:space="0" w:color="000000"/>
              <w:bottom w:val="nil"/>
              <w:right w:val="nil"/>
            </w:tcBorders>
            <w:shd w:val="clear" w:color="auto" w:fill="auto"/>
            <w:noWrap/>
            <w:vAlign w:val="center"/>
            <w:hideMark/>
          </w:tcPr>
          <w:p w14:paraId="6A088DED" w14:textId="17A7B7D5" w:rsidR="00EC3FE8" w:rsidRPr="00EC3FE8" w:rsidRDefault="00EC3FE8" w:rsidP="00CB55ED">
            <w:pPr>
              <w:rPr>
                <w:b/>
                <w:bCs/>
                <w:color w:val="000000"/>
                <w:sz w:val="20"/>
                <w:szCs w:val="20"/>
                <w:vertAlign w:val="superscript"/>
              </w:rPr>
            </w:pPr>
            <w:r w:rsidRPr="00EC3FE8">
              <w:rPr>
                <w:b/>
                <w:bCs/>
                <w:color w:val="000000"/>
                <w:sz w:val="20"/>
                <w:szCs w:val="20"/>
              </w:rPr>
              <w:t>GHGI</w:t>
            </w:r>
            <w:r w:rsidR="00CB55ED" w:rsidRPr="00CB55ED">
              <w:rPr>
                <w:color w:val="000000"/>
                <w:sz w:val="20"/>
                <w:szCs w:val="20"/>
                <w:vertAlign w:val="superscript"/>
              </w:rPr>
              <w:t>2</w:t>
            </w:r>
          </w:p>
        </w:tc>
        <w:tc>
          <w:tcPr>
            <w:tcW w:w="648" w:type="dxa"/>
            <w:tcBorders>
              <w:top w:val="single" w:sz="4" w:space="0" w:color="000000"/>
              <w:left w:val="nil"/>
              <w:bottom w:val="nil"/>
              <w:right w:val="single" w:sz="4" w:space="0" w:color="000000"/>
            </w:tcBorders>
            <w:shd w:val="clear" w:color="auto" w:fill="auto"/>
            <w:noWrap/>
            <w:vAlign w:val="center"/>
            <w:hideMark/>
          </w:tcPr>
          <w:p w14:paraId="6539BD86" w14:textId="18442B77" w:rsidR="00EC3FE8" w:rsidRPr="00EC3FE8" w:rsidRDefault="00EC3FE8" w:rsidP="00CB55ED">
            <w:pPr>
              <w:rPr>
                <w:b/>
                <w:bCs/>
                <w:color w:val="000000"/>
                <w:sz w:val="20"/>
                <w:szCs w:val="20"/>
                <w:vertAlign w:val="superscript"/>
              </w:rPr>
            </w:pPr>
            <w:r w:rsidRPr="00EC3FE8">
              <w:rPr>
                <w:b/>
                <w:bCs/>
                <w:color w:val="000000"/>
                <w:sz w:val="20"/>
                <w:szCs w:val="20"/>
              </w:rPr>
              <w:t>x̂</w:t>
            </w:r>
            <w:r w:rsidR="00CB55ED" w:rsidRPr="00CB55ED">
              <w:rPr>
                <w:color w:val="000000"/>
                <w:sz w:val="20"/>
                <w:szCs w:val="20"/>
                <w:vertAlign w:val="superscript"/>
              </w:rPr>
              <w:t>3</w:t>
            </w:r>
          </w:p>
        </w:tc>
        <w:tc>
          <w:tcPr>
            <w:tcW w:w="762" w:type="dxa"/>
            <w:tcBorders>
              <w:top w:val="single" w:sz="4" w:space="0" w:color="000000"/>
              <w:left w:val="single" w:sz="4" w:space="0" w:color="000000"/>
              <w:bottom w:val="nil"/>
              <w:right w:val="nil"/>
            </w:tcBorders>
            <w:shd w:val="clear" w:color="auto" w:fill="auto"/>
            <w:noWrap/>
            <w:vAlign w:val="center"/>
            <w:hideMark/>
          </w:tcPr>
          <w:p w14:paraId="7328AFB8" w14:textId="77777777" w:rsidR="00EC3FE8" w:rsidRPr="00EC3FE8" w:rsidRDefault="00EC3FE8" w:rsidP="00CB55ED">
            <w:pPr>
              <w:rPr>
                <w:b/>
                <w:bCs/>
                <w:color w:val="000000"/>
                <w:sz w:val="20"/>
                <w:szCs w:val="20"/>
              </w:rPr>
            </w:pPr>
            <w:r w:rsidRPr="00EC3FE8">
              <w:rPr>
                <w:b/>
                <w:bCs/>
                <w:color w:val="000000"/>
                <w:sz w:val="20"/>
                <w:szCs w:val="20"/>
              </w:rPr>
              <w:t>GHGI</w:t>
            </w:r>
          </w:p>
        </w:tc>
        <w:tc>
          <w:tcPr>
            <w:tcW w:w="648" w:type="dxa"/>
            <w:tcBorders>
              <w:top w:val="single" w:sz="4" w:space="0" w:color="000000"/>
              <w:left w:val="nil"/>
              <w:bottom w:val="nil"/>
              <w:right w:val="nil"/>
            </w:tcBorders>
            <w:shd w:val="clear" w:color="auto" w:fill="auto"/>
            <w:noWrap/>
            <w:vAlign w:val="center"/>
            <w:hideMark/>
          </w:tcPr>
          <w:p w14:paraId="7AEA1136" w14:textId="77777777" w:rsidR="00EC3FE8" w:rsidRPr="00EC3FE8" w:rsidRDefault="00EC3FE8" w:rsidP="00CB55ED">
            <w:pPr>
              <w:rPr>
                <w:b/>
                <w:bCs/>
                <w:color w:val="000000"/>
                <w:sz w:val="20"/>
                <w:szCs w:val="20"/>
              </w:rPr>
            </w:pPr>
            <w:r w:rsidRPr="00EC3FE8">
              <w:rPr>
                <w:b/>
                <w:bCs/>
                <w:color w:val="000000"/>
                <w:sz w:val="20"/>
                <w:szCs w:val="20"/>
              </w:rPr>
              <w:t>x̂</w:t>
            </w:r>
          </w:p>
        </w:tc>
        <w:tc>
          <w:tcPr>
            <w:tcW w:w="761" w:type="dxa"/>
            <w:tcBorders>
              <w:top w:val="single" w:sz="4" w:space="0" w:color="000000"/>
              <w:left w:val="single" w:sz="4" w:space="0" w:color="000000"/>
              <w:bottom w:val="nil"/>
              <w:right w:val="nil"/>
            </w:tcBorders>
            <w:shd w:val="clear" w:color="auto" w:fill="auto"/>
            <w:noWrap/>
            <w:vAlign w:val="center"/>
            <w:hideMark/>
          </w:tcPr>
          <w:p w14:paraId="00A35010" w14:textId="77777777" w:rsidR="00EC3FE8" w:rsidRPr="00EC3FE8" w:rsidRDefault="00EC3FE8" w:rsidP="00CB55ED">
            <w:pPr>
              <w:rPr>
                <w:b/>
                <w:bCs/>
                <w:color w:val="000000"/>
                <w:sz w:val="20"/>
                <w:szCs w:val="20"/>
              </w:rPr>
            </w:pPr>
            <w:r w:rsidRPr="00EC3FE8">
              <w:rPr>
                <w:b/>
                <w:bCs/>
                <w:color w:val="000000"/>
                <w:sz w:val="20"/>
                <w:szCs w:val="20"/>
              </w:rPr>
              <w:t>GHGI</w:t>
            </w:r>
          </w:p>
        </w:tc>
        <w:tc>
          <w:tcPr>
            <w:tcW w:w="648" w:type="dxa"/>
            <w:tcBorders>
              <w:top w:val="single" w:sz="4" w:space="0" w:color="000000"/>
              <w:left w:val="nil"/>
              <w:bottom w:val="nil"/>
              <w:right w:val="single" w:sz="4" w:space="0" w:color="000000"/>
            </w:tcBorders>
            <w:shd w:val="clear" w:color="auto" w:fill="auto"/>
            <w:noWrap/>
            <w:vAlign w:val="center"/>
            <w:hideMark/>
          </w:tcPr>
          <w:p w14:paraId="14432AA4" w14:textId="77777777" w:rsidR="00EC3FE8" w:rsidRPr="00EC3FE8" w:rsidRDefault="00EC3FE8" w:rsidP="00CB55ED">
            <w:pPr>
              <w:rPr>
                <w:b/>
                <w:bCs/>
                <w:color w:val="000000"/>
                <w:sz w:val="20"/>
                <w:szCs w:val="20"/>
              </w:rPr>
            </w:pPr>
            <w:r w:rsidRPr="00EC3FE8">
              <w:rPr>
                <w:b/>
                <w:bCs/>
                <w:color w:val="000000"/>
                <w:sz w:val="20"/>
                <w:szCs w:val="20"/>
              </w:rPr>
              <w:t>x̂</w:t>
            </w:r>
          </w:p>
        </w:tc>
        <w:tc>
          <w:tcPr>
            <w:tcW w:w="762" w:type="dxa"/>
            <w:tcBorders>
              <w:top w:val="single" w:sz="4" w:space="0" w:color="000000"/>
              <w:left w:val="single" w:sz="4" w:space="0" w:color="000000"/>
              <w:bottom w:val="nil"/>
              <w:right w:val="nil"/>
            </w:tcBorders>
            <w:shd w:val="clear" w:color="auto" w:fill="auto"/>
            <w:noWrap/>
            <w:vAlign w:val="center"/>
            <w:hideMark/>
          </w:tcPr>
          <w:p w14:paraId="6FC78B3A" w14:textId="77777777" w:rsidR="00EC3FE8" w:rsidRPr="00EC3FE8" w:rsidRDefault="00EC3FE8" w:rsidP="00CB55ED">
            <w:pPr>
              <w:rPr>
                <w:b/>
                <w:bCs/>
                <w:color w:val="000000"/>
                <w:sz w:val="20"/>
                <w:szCs w:val="20"/>
              </w:rPr>
            </w:pPr>
            <w:r w:rsidRPr="00EC3FE8">
              <w:rPr>
                <w:b/>
                <w:bCs/>
                <w:color w:val="000000"/>
                <w:sz w:val="20"/>
                <w:szCs w:val="20"/>
              </w:rPr>
              <w:t>GHGI</w:t>
            </w:r>
          </w:p>
        </w:tc>
        <w:tc>
          <w:tcPr>
            <w:tcW w:w="648" w:type="dxa"/>
            <w:tcBorders>
              <w:top w:val="single" w:sz="4" w:space="0" w:color="000000"/>
              <w:left w:val="nil"/>
              <w:bottom w:val="nil"/>
              <w:right w:val="nil"/>
            </w:tcBorders>
            <w:shd w:val="clear" w:color="auto" w:fill="auto"/>
            <w:noWrap/>
            <w:vAlign w:val="center"/>
            <w:hideMark/>
          </w:tcPr>
          <w:p w14:paraId="55351782" w14:textId="77777777" w:rsidR="00EC3FE8" w:rsidRPr="00EC3FE8" w:rsidRDefault="00EC3FE8" w:rsidP="00CB55ED">
            <w:pPr>
              <w:rPr>
                <w:b/>
                <w:bCs/>
                <w:color w:val="000000"/>
                <w:sz w:val="20"/>
                <w:szCs w:val="20"/>
              </w:rPr>
            </w:pPr>
            <w:r w:rsidRPr="00EC3FE8">
              <w:rPr>
                <w:b/>
                <w:bCs/>
                <w:color w:val="000000"/>
                <w:sz w:val="20"/>
                <w:szCs w:val="20"/>
              </w:rPr>
              <w:t>x̂</w:t>
            </w:r>
          </w:p>
        </w:tc>
        <w:tc>
          <w:tcPr>
            <w:tcW w:w="761" w:type="dxa"/>
            <w:tcBorders>
              <w:top w:val="single" w:sz="4" w:space="0" w:color="000000"/>
              <w:left w:val="single" w:sz="4" w:space="0" w:color="000000"/>
              <w:bottom w:val="nil"/>
              <w:right w:val="nil"/>
            </w:tcBorders>
            <w:shd w:val="clear" w:color="auto" w:fill="auto"/>
            <w:noWrap/>
            <w:vAlign w:val="center"/>
            <w:hideMark/>
          </w:tcPr>
          <w:p w14:paraId="70D3B9F4" w14:textId="77777777" w:rsidR="00EC3FE8" w:rsidRPr="00EC3FE8" w:rsidRDefault="00EC3FE8" w:rsidP="00CB55ED">
            <w:pPr>
              <w:rPr>
                <w:b/>
                <w:bCs/>
                <w:color w:val="000000"/>
                <w:sz w:val="20"/>
                <w:szCs w:val="20"/>
              </w:rPr>
            </w:pPr>
            <w:r w:rsidRPr="00EC3FE8">
              <w:rPr>
                <w:b/>
                <w:bCs/>
                <w:color w:val="000000"/>
                <w:sz w:val="20"/>
                <w:szCs w:val="20"/>
              </w:rPr>
              <w:t>GHGI</w:t>
            </w:r>
          </w:p>
        </w:tc>
        <w:tc>
          <w:tcPr>
            <w:tcW w:w="648" w:type="dxa"/>
            <w:tcBorders>
              <w:top w:val="single" w:sz="4" w:space="0" w:color="000000"/>
              <w:left w:val="nil"/>
              <w:bottom w:val="nil"/>
              <w:right w:val="single" w:sz="4" w:space="0" w:color="000000"/>
            </w:tcBorders>
            <w:shd w:val="clear" w:color="auto" w:fill="auto"/>
            <w:noWrap/>
            <w:vAlign w:val="center"/>
            <w:hideMark/>
          </w:tcPr>
          <w:p w14:paraId="0591BCC8" w14:textId="77777777" w:rsidR="00EC3FE8" w:rsidRPr="00EC3FE8" w:rsidRDefault="00EC3FE8" w:rsidP="00CB55ED">
            <w:pPr>
              <w:rPr>
                <w:b/>
                <w:bCs/>
                <w:color w:val="000000"/>
                <w:sz w:val="20"/>
                <w:szCs w:val="20"/>
              </w:rPr>
            </w:pPr>
            <w:r w:rsidRPr="00EC3FE8">
              <w:rPr>
                <w:b/>
                <w:bCs/>
                <w:color w:val="000000"/>
                <w:sz w:val="20"/>
                <w:szCs w:val="20"/>
              </w:rPr>
              <w:t>x̂</w:t>
            </w:r>
          </w:p>
        </w:tc>
        <w:tc>
          <w:tcPr>
            <w:tcW w:w="784" w:type="dxa"/>
            <w:tcBorders>
              <w:top w:val="single" w:sz="4" w:space="0" w:color="000000"/>
              <w:left w:val="single" w:sz="4" w:space="0" w:color="000000"/>
              <w:bottom w:val="nil"/>
              <w:right w:val="nil"/>
            </w:tcBorders>
            <w:shd w:val="clear" w:color="auto" w:fill="auto"/>
            <w:noWrap/>
            <w:vAlign w:val="center"/>
            <w:hideMark/>
          </w:tcPr>
          <w:p w14:paraId="4303F0F0" w14:textId="77777777" w:rsidR="00EC3FE8" w:rsidRPr="00EC3FE8" w:rsidRDefault="00EC3FE8" w:rsidP="00CB55ED">
            <w:pPr>
              <w:rPr>
                <w:b/>
                <w:bCs/>
                <w:color w:val="000000"/>
                <w:sz w:val="20"/>
                <w:szCs w:val="20"/>
              </w:rPr>
            </w:pPr>
            <w:r w:rsidRPr="00EC3FE8">
              <w:rPr>
                <w:b/>
                <w:bCs/>
                <w:color w:val="000000"/>
                <w:sz w:val="20"/>
                <w:szCs w:val="20"/>
              </w:rPr>
              <w:t>GHGI</w:t>
            </w:r>
          </w:p>
        </w:tc>
        <w:tc>
          <w:tcPr>
            <w:tcW w:w="666" w:type="dxa"/>
            <w:tcBorders>
              <w:top w:val="single" w:sz="4" w:space="0" w:color="000000"/>
              <w:left w:val="nil"/>
              <w:bottom w:val="nil"/>
              <w:right w:val="nil"/>
            </w:tcBorders>
            <w:shd w:val="clear" w:color="auto" w:fill="auto"/>
            <w:noWrap/>
            <w:vAlign w:val="center"/>
            <w:hideMark/>
          </w:tcPr>
          <w:p w14:paraId="093F0E71" w14:textId="77777777" w:rsidR="00EC3FE8" w:rsidRPr="00EC3FE8" w:rsidRDefault="00EC3FE8" w:rsidP="00CB55ED">
            <w:pPr>
              <w:rPr>
                <w:b/>
                <w:bCs/>
                <w:color w:val="000000"/>
                <w:sz w:val="20"/>
                <w:szCs w:val="20"/>
              </w:rPr>
            </w:pPr>
            <w:r w:rsidRPr="00EC3FE8">
              <w:rPr>
                <w:b/>
                <w:bCs/>
                <w:color w:val="000000"/>
                <w:sz w:val="20"/>
                <w:szCs w:val="20"/>
              </w:rPr>
              <w:t>x̂</w:t>
            </w:r>
          </w:p>
        </w:tc>
        <w:tc>
          <w:tcPr>
            <w:tcW w:w="761" w:type="dxa"/>
            <w:tcBorders>
              <w:top w:val="single" w:sz="4" w:space="0" w:color="000000"/>
              <w:left w:val="single" w:sz="4" w:space="0" w:color="000000"/>
              <w:bottom w:val="nil"/>
              <w:right w:val="nil"/>
            </w:tcBorders>
            <w:shd w:val="clear" w:color="auto" w:fill="auto"/>
            <w:noWrap/>
            <w:vAlign w:val="center"/>
            <w:hideMark/>
          </w:tcPr>
          <w:p w14:paraId="5319C411" w14:textId="77777777" w:rsidR="00EC3FE8" w:rsidRPr="00EC3FE8" w:rsidRDefault="00EC3FE8" w:rsidP="00CB55ED">
            <w:pPr>
              <w:rPr>
                <w:b/>
                <w:bCs/>
                <w:color w:val="000000"/>
                <w:sz w:val="20"/>
                <w:szCs w:val="20"/>
              </w:rPr>
            </w:pPr>
            <w:r w:rsidRPr="00EC3FE8">
              <w:rPr>
                <w:b/>
                <w:bCs/>
                <w:color w:val="000000"/>
                <w:sz w:val="20"/>
                <w:szCs w:val="20"/>
              </w:rPr>
              <w:t>GHGI</w:t>
            </w:r>
          </w:p>
        </w:tc>
        <w:tc>
          <w:tcPr>
            <w:tcW w:w="1800" w:type="dxa"/>
            <w:tcBorders>
              <w:top w:val="single" w:sz="4" w:space="0" w:color="000000"/>
              <w:left w:val="nil"/>
              <w:bottom w:val="nil"/>
              <w:right w:val="nil"/>
            </w:tcBorders>
            <w:shd w:val="clear" w:color="auto" w:fill="auto"/>
            <w:noWrap/>
            <w:vAlign w:val="center"/>
            <w:hideMark/>
          </w:tcPr>
          <w:p w14:paraId="1E8390CD" w14:textId="0A4439D8" w:rsidR="00EC3FE8" w:rsidRPr="00EC3FE8" w:rsidRDefault="00EC3FE8" w:rsidP="00CB55ED">
            <w:pPr>
              <w:rPr>
                <w:b/>
                <w:bCs/>
                <w:color w:val="000000"/>
                <w:sz w:val="20"/>
                <w:szCs w:val="20"/>
              </w:rPr>
            </w:pPr>
            <w:r w:rsidRPr="00EC3FE8">
              <w:rPr>
                <w:b/>
                <w:bCs/>
                <w:color w:val="000000"/>
                <w:sz w:val="20"/>
                <w:szCs w:val="20"/>
              </w:rPr>
              <w:t>x̂</w:t>
            </w:r>
            <w:r w:rsidR="00CB55ED" w:rsidRPr="00CB55ED">
              <w:rPr>
                <w:color w:val="000000"/>
                <w:sz w:val="20"/>
                <w:szCs w:val="20"/>
                <w:vertAlign w:val="superscript"/>
              </w:rPr>
              <w:t>4</w:t>
            </w:r>
          </w:p>
        </w:tc>
        <w:tc>
          <w:tcPr>
            <w:tcW w:w="1800" w:type="dxa"/>
            <w:tcBorders>
              <w:top w:val="single" w:sz="4" w:space="0" w:color="000000"/>
              <w:left w:val="nil"/>
              <w:bottom w:val="nil"/>
              <w:right w:val="single" w:sz="4" w:space="0" w:color="000000"/>
            </w:tcBorders>
            <w:shd w:val="clear" w:color="auto" w:fill="auto"/>
            <w:noWrap/>
            <w:vAlign w:val="center"/>
            <w:hideMark/>
          </w:tcPr>
          <w:p w14:paraId="3856CD08" w14:textId="7B2103A2" w:rsidR="00EC3FE8" w:rsidRPr="00EC3FE8" w:rsidRDefault="00EC3FE8" w:rsidP="00CB55ED">
            <w:pPr>
              <w:rPr>
                <w:b/>
                <w:bCs/>
                <w:color w:val="000000"/>
                <w:sz w:val="20"/>
                <w:szCs w:val="20"/>
              </w:rPr>
            </w:pPr>
            <w:r w:rsidRPr="00EC3FE8">
              <w:rPr>
                <w:b/>
                <w:bCs/>
                <w:color w:val="000000"/>
                <w:sz w:val="20"/>
                <w:szCs w:val="20"/>
              </w:rPr>
              <w:t>DOFS</w:t>
            </w:r>
            <w:r w:rsidR="00CB55ED">
              <w:rPr>
                <w:color w:val="000000"/>
                <w:sz w:val="20"/>
                <w:szCs w:val="20"/>
                <w:vertAlign w:val="superscript"/>
              </w:rPr>
              <w:t>5</w:t>
            </w:r>
          </w:p>
        </w:tc>
      </w:tr>
      <w:tr w:rsidR="00EC3FE8" w:rsidRPr="00EC3FE8" w14:paraId="70E3E3D0" w14:textId="77777777" w:rsidTr="00EC3FE8">
        <w:trPr>
          <w:trHeight w:val="320"/>
        </w:trPr>
        <w:tc>
          <w:tcPr>
            <w:tcW w:w="1781" w:type="dxa"/>
            <w:tcBorders>
              <w:top w:val="single" w:sz="4" w:space="0" w:color="000000"/>
              <w:left w:val="single" w:sz="4" w:space="0" w:color="000000"/>
              <w:bottom w:val="single" w:sz="4" w:space="0" w:color="D9D9D9"/>
              <w:right w:val="nil"/>
            </w:tcBorders>
            <w:shd w:val="clear" w:color="auto" w:fill="auto"/>
            <w:noWrap/>
            <w:vAlign w:val="center"/>
            <w:hideMark/>
          </w:tcPr>
          <w:p w14:paraId="4AB3D4BD" w14:textId="77777777" w:rsidR="00EC3FE8" w:rsidRPr="00EC3FE8" w:rsidRDefault="00EC3FE8" w:rsidP="00EC3FE8">
            <w:pPr>
              <w:rPr>
                <w:color w:val="000000"/>
                <w:sz w:val="20"/>
                <w:szCs w:val="20"/>
              </w:rPr>
            </w:pPr>
            <w:r w:rsidRPr="00EC3FE8">
              <w:rPr>
                <w:color w:val="000000"/>
                <w:sz w:val="20"/>
                <w:szCs w:val="20"/>
              </w:rPr>
              <w:t>1. Texas</w:t>
            </w:r>
          </w:p>
        </w:tc>
        <w:tc>
          <w:tcPr>
            <w:tcW w:w="761" w:type="dxa"/>
            <w:tcBorders>
              <w:top w:val="single" w:sz="4" w:space="0" w:color="000000"/>
              <w:left w:val="single" w:sz="4" w:space="0" w:color="000000"/>
              <w:bottom w:val="single" w:sz="4" w:space="0" w:color="D9D9D9"/>
              <w:right w:val="nil"/>
            </w:tcBorders>
            <w:shd w:val="clear" w:color="auto" w:fill="auto"/>
            <w:noWrap/>
            <w:vAlign w:val="center"/>
            <w:hideMark/>
          </w:tcPr>
          <w:p w14:paraId="6FF52DA6" w14:textId="77777777" w:rsidR="00EC3FE8" w:rsidRPr="00EC3FE8" w:rsidRDefault="00EC3FE8" w:rsidP="00CB55ED">
            <w:pPr>
              <w:rPr>
                <w:color w:val="000000"/>
                <w:sz w:val="20"/>
                <w:szCs w:val="20"/>
              </w:rPr>
            </w:pPr>
            <w:r w:rsidRPr="00EC3FE8">
              <w:rPr>
                <w:color w:val="000000"/>
                <w:sz w:val="20"/>
                <w:szCs w:val="20"/>
              </w:rPr>
              <w:t>1023</w:t>
            </w:r>
          </w:p>
        </w:tc>
        <w:tc>
          <w:tcPr>
            <w:tcW w:w="648" w:type="dxa"/>
            <w:tcBorders>
              <w:top w:val="single" w:sz="4" w:space="0" w:color="000000"/>
              <w:left w:val="nil"/>
              <w:bottom w:val="single" w:sz="4" w:space="0" w:color="D9D9D9"/>
              <w:right w:val="single" w:sz="4" w:space="0" w:color="000000"/>
            </w:tcBorders>
            <w:shd w:val="clear" w:color="auto" w:fill="auto"/>
            <w:noWrap/>
            <w:vAlign w:val="center"/>
            <w:hideMark/>
          </w:tcPr>
          <w:p w14:paraId="2BE53516" w14:textId="77777777" w:rsidR="00EC3FE8" w:rsidRPr="00EC3FE8" w:rsidRDefault="00EC3FE8" w:rsidP="00CB55ED">
            <w:pPr>
              <w:rPr>
                <w:color w:val="000000"/>
                <w:sz w:val="20"/>
                <w:szCs w:val="20"/>
              </w:rPr>
            </w:pPr>
            <w:r w:rsidRPr="00EC3FE8">
              <w:rPr>
                <w:color w:val="000000"/>
                <w:sz w:val="20"/>
                <w:szCs w:val="20"/>
              </w:rPr>
              <w:t>1165</w:t>
            </w:r>
          </w:p>
        </w:tc>
        <w:tc>
          <w:tcPr>
            <w:tcW w:w="762" w:type="dxa"/>
            <w:tcBorders>
              <w:top w:val="single" w:sz="4" w:space="0" w:color="000000"/>
              <w:left w:val="nil"/>
              <w:bottom w:val="single" w:sz="4" w:space="0" w:color="D9D9D9"/>
              <w:right w:val="nil"/>
            </w:tcBorders>
            <w:shd w:val="clear" w:color="auto" w:fill="auto"/>
            <w:noWrap/>
            <w:vAlign w:val="center"/>
            <w:hideMark/>
          </w:tcPr>
          <w:p w14:paraId="13326988" w14:textId="77777777" w:rsidR="00EC3FE8" w:rsidRPr="00EC3FE8" w:rsidRDefault="00EC3FE8" w:rsidP="00CB55ED">
            <w:pPr>
              <w:rPr>
                <w:color w:val="000000"/>
                <w:sz w:val="20"/>
                <w:szCs w:val="20"/>
              </w:rPr>
            </w:pPr>
            <w:r w:rsidRPr="00EC3FE8">
              <w:rPr>
                <w:color w:val="000000"/>
                <w:sz w:val="20"/>
                <w:szCs w:val="20"/>
              </w:rPr>
              <w:t>2096</w:t>
            </w:r>
          </w:p>
        </w:tc>
        <w:tc>
          <w:tcPr>
            <w:tcW w:w="648" w:type="dxa"/>
            <w:tcBorders>
              <w:top w:val="single" w:sz="4" w:space="0" w:color="000000"/>
              <w:left w:val="nil"/>
              <w:bottom w:val="single" w:sz="4" w:space="0" w:color="D9D9D9"/>
              <w:right w:val="nil"/>
            </w:tcBorders>
            <w:shd w:val="clear" w:color="auto" w:fill="auto"/>
            <w:noWrap/>
            <w:vAlign w:val="center"/>
            <w:hideMark/>
          </w:tcPr>
          <w:p w14:paraId="10074666" w14:textId="77777777" w:rsidR="00EC3FE8" w:rsidRPr="00EC3FE8" w:rsidRDefault="00EC3FE8" w:rsidP="00CB55ED">
            <w:pPr>
              <w:rPr>
                <w:color w:val="000000"/>
                <w:sz w:val="20"/>
                <w:szCs w:val="20"/>
              </w:rPr>
            </w:pPr>
            <w:r w:rsidRPr="00EC3FE8">
              <w:rPr>
                <w:color w:val="000000"/>
                <w:sz w:val="20"/>
                <w:szCs w:val="20"/>
              </w:rPr>
              <w:t>4299</w:t>
            </w:r>
          </w:p>
        </w:tc>
        <w:tc>
          <w:tcPr>
            <w:tcW w:w="761" w:type="dxa"/>
            <w:tcBorders>
              <w:top w:val="single" w:sz="4" w:space="0" w:color="000000"/>
              <w:left w:val="single" w:sz="4" w:space="0" w:color="000000"/>
              <w:bottom w:val="single" w:sz="4" w:space="0" w:color="D9D9D9"/>
              <w:right w:val="nil"/>
            </w:tcBorders>
            <w:shd w:val="clear" w:color="auto" w:fill="auto"/>
            <w:noWrap/>
            <w:vAlign w:val="center"/>
            <w:hideMark/>
          </w:tcPr>
          <w:p w14:paraId="02246F2E" w14:textId="77777777" w:rsidR="00EC3FE8" w:rsidRPr="00EC3FE8" w:rsidRDefault="00EC3FE8" w:rsidP="00CB55ED">
            <w:pPr>
              <w:rPr>
                <w:color w:val="000000"/>
                <w:sz w:val="20"/>
                <w:szCs w:val="20"/>
              </w:rPr>
            </w:pPr>
            <w:r w:rsidRPr="00EC3FE8">
              <w:rPr>
                <w:color w:val="000000"/>
                <w:sz w:val="20"/>
                <w:szCs w:val="20"/>
              </w:rPr>
              <w:t>9</w:t>
            </w:r>
          </w:p>
        </w:tc>
        <w:tc>
          <w:tcPr>
            <w:tcW w:w="648" w:type="dxa"/>
            <w:tcBorders>
              <w:top w:val="single" w:sz="4" w:space="0" w:color="000000"/>
              <w:left w:val="nil"/>
              <w:bottom w:val="single" w:sz="4" w:space="0" w:color="D9D9D9"/>
              <w:right w:val="single" w:sz="4" w:space="0" w:color="000000"/>
            </w:tcBorders>
            <w:shd w:val="clear" w:color="auto" w:fill="auto"/>
            <w:noWrap/>
            <w:vAlign w:val="center"/>
            <w:hideMark/>
          </w:tcPr>
          <w:p w14:paraId="4AC9ED0F" w14:textId="77777777" w:rsidR="00EC3FE8" w:rsidRPr="00EC3FE8" w:rsidRDefault="00EC3FE8" w:rsidP="00CB55ED">
            <w:pPr>
              <w:rPr>
                <w:color w:val="000000"/>
                <w:sz w:val="20"/>
                <w:szCs w:val="20"/>
              </w:rPr>
            </w:pPr>
            <w:r w:rsidRPr="00EC3FE8">
              <w:rPr>
                <w:color w:val="000000"/>
                <w:sz w:val="20"/>
                <w:szCs w:val="20"/>
              </w:rPr>
              <w:t>24</w:t>
            </w:r>
          </w:p>
        </w:tc>
        <w:tc>
          <w:tcPr>
            <w:tcW w:w="762" w:type="dxa"/>
            <w:tcBorders>
              <w:top w:val="single" w:sz="4" w:space="0" w:color="000000"/>
              <w:left w:val="nil"/>
              <w:bottom w:val="single" w:sz="4" w:space="0" w:color="D9D9D9"/>
              <w:right w:val="nil"/>
            </w:tcBorders>
            <w:shd w:val="clear" w:color="auto" w:fill="auto"/>
            <w:noWrap/>
            <w:vAlign w:val="center"/>
            <w:hideMark/>
          </w:tcPr>
          <w:p w14:paraId="3F983EE1" w14:textId="77777777" w:rsidR="00EC3FE8" w:rsidRPr="00EC3FE8" w:rsidRDefault="00EC3FE8" w:rsidP="00CB55ED">
            <w:pPr>
              <w:rPr>
                <w:color w:val="000000"/>
                <w:sz w:val="20"/>
                <w:szCs w:val="20"/>
              </w:rPr>
            </w:pPr>
            <w:r w:rsidRPr="00EC3FE8">
              <w:rPr>
                <w:color w:val="000000"/>
                <w:sz w:val="20"/>
                <w:szCs w:val="20"/>
              </w:rPr>
              <w:t>509</w:t>
            </w:r>
          </w:p>
        </w:tc>
        <w:tc>
          <w:tcPr>
            <w:tcW w:w="648" w:type="dxa"/>
            <w:tcBorders>
              <w:top w:val="single" w:sz="4" w:space="0" w:color="000000"/>
              <w:left w:val="nil"/>
              <w:bottom w:val="single" w:sz="4" w:space="0" w:color="D9D9D9"/>
              <w:right w:val="nil"/>
            </w:tcBorders>
            <w:shd w:val="clear" w:color="auto" w:fill="auto"/>
            <w:noWrap/>
            <w:vAlign w:val="center"/>
            <w:hideMark/>
          </w:tcPr>
          <w:p w14:paraId="4EB113D5" w14:textId="77777777" w:rsidR="00EC3FE8" w:rsidRPr="00EC3FE8" w:rsidRDefault="00EC3FE8" w:rsidP="00CB55ED">
            <w:pPr>
              <w:rPr>
                <w:color w:val="000000"/>
                <w:sz w:val="20"/>
                <w:szCs w:val="20"/>
              </w:rPr>
            </w:pPr>
            <w:r w:rsidRPr="00EC3FE8">
              <w:rPr>
                <w:color w:val="000000"/>
                <w:sz w:val="20"/>
                <w:szCs w:val="20"/>
              </w:rPr>
              <w:t>627</w:t>
            </w:r>
          </w:p>
        </w:tc>
        <w:tc>
          <w:tcPr>
            <w:tcW w:w="761" w:type="dxa"/>
            <w:tcBorders>
              <w:top w:val="single" w:sz="4" w:space="0" w:color="000000"/>
              <w:left w:val="single" w:sz="4" w:space="0" w:color="000000"/>
              <w:bottom w:val="single" w:sz="4" w:space="0" w:color="D9D9D9"/>
              <w:right w:val="nil"/>
            </w:tcBorders>
            <w:shd w:val="clear" w:color="auto" w:fill="auto"/>
            <w:noWrap/>
            <w:vAlign w:val="center"/>
            <w:hideMark/>
          </w:tcPr>
          <w:p w14:paraId="7A52A0E7" w14:textId="77777777" w:rsidR="00EC3FE8" w:rsidRPr="00EC3FE8" w:rsidRDefault="00EC3FE8" w:rsidP="00CB55ED">
            <w:pPr>
              <w:rPr>
                <w:color w:val="000000"/>
                <w:sz w:val="20"/>
                <w:szCs w:val="20"/>
              </w:rPr>
            </w:pPr>
            <w:r w:rsidRPr="00EC3FE8">
              <w:rPr>
                <w:color w:val="000000"/>
                <w:sz w:val="20"/>
                <w:szCs w:val="20"/>
              </w:rPr>
              <w:t>60</w:t>
            </w:r>
          </w:p>
        </w:tc>
        <w:tc>
          <w:tcPr>
            <w:tcW w:w="648" w:type="dxa"/>
            <w:tcBorders>
              <w:top w:val="single" w:sz="4" w:space="0" w:color="000000"/>
              <w:left w:val="nil"/>
              <w:bottom w:val="single" w:sz="4" w:space="0" w:color="D9D9D9"/>
              <w:right w:val="single" w:sz="4" w:space="0" w:color="000000"/>
            </w:tcBorders>
            <w:shd w:val="clear" w:color="auto" w:fill="auto"/>
            <w:noWrap/>
            <w:vAlign w:val="center"/>
            <w:hideMark/>
          </w:tcPr>
          <w:p w14:paraId="4EF3A58B" w14:textId="77777777" w:rsidR="00EC3FE8" w:rsidRPr="00EC3FE8" w:rsidRDefault="00EC3FE8" w:rsidP="00CB55ED">
            <w:pPr>
              <w:rPr>
                <w:color w:val="000000"/>
                <w:sz w:val="20"/>
                <w:szCs w:val="20"/>
              </w:rPr>
            </w:pPr>
            <w:r w:rsidRPr="00EC3FE8">
              <w:rPr>
                <w:color w:val="000000"/>
                <w:sz w:val="20"/>
                <w:szCs w:val="20"/>
              </w:rPr>
              <w:t>48</w:t>
            </w:r>
          </w:p>
        </w:tc>
        <w:tc>
          <w:tcPr>
            <w:tcW w:w="784" w:type="dxa"/>
            <w:tcBorders>
              <w:top w:val="single" w:sz="4" w:space="0" w:color="000000"/>
              <w:left w:val="nil"/>
              <w:bottom w:val="single" w:sz="4" w:space="0" w:color="D9D9D9"/>
              <w:right w:val="nil"/>
            </w:tcBorders>
            <w:shd w:val="clear" w:color="auto" w:fill="auto"/>
            <w:noWrap/>
            <w:vAlign w:val="center"/>
            <w:hideMark/>
          </w:tcPr>
          <w:p w14:paraId="7422A76D" w14:textId="77777777" w:rsidR="00EC3FE8" w:rsidRPr="00EC3FE8" w:rsidRDefault="00EC3FE8" w:rsidP="00CB55ED">
            <w:pPr>
              <w:rPr>
                <w:color w:val="000000"/>
                <w:sz w:val="20"/>
                <w:szCs w:val="20"/>
              </w:rPr>
            </w:pPr>
            <w:r w:rsidRPr="00EC3FE8">
              <w:rPr>
                <w:color w:val="000000"/>
                <w:sz w:val="20"/>
                <w:szCs w:val="20"/>
              </w:rPr>
              <w:t>42</w:t>
            </w:r>
          </w:p>
        </w:tc>
        <w:tc>
          <w:tcPr>
            <w:tcW w:w="666" w:type="dxa"/>
            <w:tcBorders>
              <w:top w:val="single" w:sz="4" w:space="0" w:color="000000"/>
              <w:left w:val="nil"/>
              <w:bottom w:val="single" w:sz="4" w:space="0" w:color="D9D9D9"/>
              <w:right w:val="nil"/>
            </w:tcBorders>
            <w:shd w:val="clear" w:color="auto" w:fill="auto"/>
            <w:noWrap/>
            <w:vAlign w:val="center"/>
            <w:hideMark/>
          </w:tcPr>
          <w:p w14:paraId="707DE9F2" w14:textId="77777777" w:rsidR="00EC3FE8" w:rsidRPr="00EC3FE8" w:rsidRDefault="00EC3FE8" w:rsidP="00CB55ED">
            <w:pPr>
              <w:rPr>
                <w:color w:val="000000"/>
                <w:sz w:val="20"/>
                <w:szCs w:val="20"/>
              </w:rPr>
            </w:pPr>
            <w:r w:rsidRPr="00EC3FE8">
              <w:rPr>
                <w:color w:val="000000"/>
                <w:sz w:val="20"/>
                <w:szCs w:val="20"/>
              </w:rPr>
              <w:t>110</w:t>
            </w:r>
          </w:p>
        </w:tc>
        <w:tc>
          <w:tcPr>
            <w:tcW w:w="761" w:type="dxa"/>
            <w:tcBorders>
              <w:top w:val="single" w:sz="4" w:space="0" w:color="000000"/>
              <w:left w:val="single" w:sz="4" w:space="0" w:color="000000"/>
              <w:bottom w:val="single" w:sz="4" w:space="0" w:color="D9D9D9"/>
              <w:right w:val="nil"/>
            </w:tcBorders>
            <w:shd w:val="clear" w:color="auto" w:fill="auto"/>
            <w:noWrap/>
            <w:vAlign w:val="center"/>
            <w:hideMark/>
          </w:tcPr>
          <w:p w14:paraId="2984D1BE" w14:textId="77777777" w:rsidR="00EC3FE8" w:rsidRPr="00EC3FE8" w:rsidRDefault="00EC3FE8" w:rsidP="00CB55ED">
            <w:pPr>
              <w:rPr>
                <w:color w:val="000000"/>
                <w:sz w:val="20"/>
                <w:szCs w:val="20"/>
              </w:rPr>
            </w:pPr>
            <w:r w:rsidRPr="00EC3FE8">
              <w:rPr>
                <w:color w:val="000000"/>
                <w:sz w:val="20"/>
                <w:szCs w:val="20"/>
              </w:rPr>
              <w:t>3739</w:t>
            </w:r>
          </w:p>
        </w:tc>
        <w:tc>
          <w:tcPr>
            <w:tcW w:w="1800" w:type="dxa"/>
            <w:tcBorders>
              <w:top w:val="single" w:sz="4" w:space="0" w:color="000000"/>
              <w:left w:val="nil"/>
              <w:bottom w:val="single" w:sz="4" w:space="0" w:color="D9D9D9"/>
              <w:right w:val="nil"/>
            </w:tcBorders>
            <w:shd w:val="clear" w:color="auto" w:fill="auto"/>
            <w:noWrap/>
            <w:vAlign w:val="center"/>
            <w:hideMark/>
          </w:tcPr>
          <w:p w14:paraId="676F1DFE" w14:textId="77777777" w:rsidR="00EC3FE8" w:rsidRPr="00EC3FE8" w:rsidRDefault="00EC3FE8" w:rsidP="00CB55ED">
            <w:pPr>
              <w:rPr>
                <w:color w:val="000000"/>
                <w:sz w:val="20"/>
                <w:szCs w:val="20"/>
              </w:rPr>
            </w:pPr>
            <w:r w:rsidRPr="00EC3FE8">
              <w:rPr>
                <w:color w:val="000000"/>
                <w:sz w:val="20"/>
                <w:szCs w:val="20"/>
              </w:rPr>
              <w:t>6274 (6101, 6454)</w:t>
            </w:r>
          </w:p>
        </w:tc>
        <w:tc>
          <w:tcPr>
            <w:tcW w:w="1800" w:type="dxa"/>
            <w:tcBorders>
              <w:top w:val="single" w:sz="4" w:space="0" w:color="000000"/>
              <w:left w:val="nil"/>
              <w:bottom w:val="single" w:sz="4" w:space="0" w:color="D9D9D9"/>
              <w:right w:val="single" w:sz="4" w:space="0" w:color="000000"/>
            </w:tcBorders>
            <w:shd w:val="clear" w:color="auto" w:fill="auto"/>
            <w:noWrap/>
            <w:vAlign w:val="center"/>
            <w:hideMark/>
          </w:tcPr>
          <w:p w14:paraId="2CDE8D6A" w14:textId="77777777" w:rsidR="00EC3FE8" w:rsidRPr="00EC3FE8" w:rsidRDefault="00EC3FE8" w:rsidP="00CB55ED">
            <w:pPr>
              <w:rPr>
                <w:color w:val="000000"/>
                <w:sz w:val="20"/>
                <w:szCs w:val="20"/>
              </w:rPr>
            </w:pPr>
            <w:r w:rsidRPr="00EC3FE8">
              <w:rPr>
                <w:color w:val="000000"/>
                <w:sz w:val="20"/>
                <w:szCs w:val="20"/>
              </w:rPr>
              <w:t>0.94 (0.89, 0.97)</w:t>
            </w:r>
          </w:p>
        </w:tc>
      </w:tr>
      <w:tr w:rsidR="00EC3FE8" w:rsidRPr="00EC3FE8" w14:paraId="5FEEB4D1" w14:textId="77777777" w:rsidTr="00EC3FE8">
        <w:trPr>
          <w:trHeight w:val="320"/>
        </w:trPr>
        <w:tc>
          <w:tcPr>
            <w:tcW w:w="1781" w:type="dxa"/>
            <w:tcBorders>
              <w:top w:val="nil"/>
              <w:left w:val="single" w:sz="4" w:space="0" w:color="000000"/>
              <w:bottom w:val="single" w:sz="4" w:space="0" w:color="D9D9D9"/>
              <w:right w:val="nil"/>
            </w:tcBorders>
            <w:shd w:val="clear" w:color="auto" w:fill="auto"/>
            <w:noWrap/>
            <w:vAlign w:val="center"/>
            <w:hideMark/>
          </w:tcPr>
          <w:p w14:paraId="71A78743" w14:textId="77777777" w:rsidR="00EC3FE8" w:rsidRPr="00EC3FE8" w:rsidRDefault="00EC3FE8" w:rsidP="00EC3FE8">
            <w:pPr>
              <w:rPr>
                <w:color w:val="000000"/>
                <w:sz w:val="20"/>
                <w:szCs w:val="20"/>
              </w:rPr>
            </w:pPr>
            <w:r w:rsidRPr="00EC3FE8">
              <w:rPr>
                <w:color w:val="000000"/>
                <w:sz w:val="20"/>
                <w:szCs w:val="20"/>
              </w:rPr>
              <w:t>2. California</w:t>
            </w:r>
          </w:p>
        </w:tc>
        <w:tc>
          <w:tcPr>
            <w:tcW w:w="761" w:type="dxa"/>
            <w:tcBorders>
              <w:top w:val="nil"/>
              <w:left w:val="single" w:sz="4" w:space="0" w:color="000000"/>
              <w:bottom w:val="single" w:sz="4" w:space="0" w:color="D9D9D9"/>
              <w:right w:val="nil"/>
            </w:tcBorders>
            <w:shd w:val="clear" w:color="auto" w:fill="auto"/>
            <w:noWrap/>
            <w:vAlign w:val="center"/>
            <w:hideMark/>
          </w:tcPr>
          <w:p w14:paraId="42FD1A56" w14:textId="77777777" w:rsidR="00EC3FE8" w:rsidRPr="00EC3FE8" w:rsidRDefault="00EC3FE8" w:rsidP="00CB55ED">
            <w:pPr>
              <w:rPr>
                <w:color w:val="000000"/>
                <w:sz w:val="20"/>
                <w:szCs w:val="20"/>
              </w:rPr>
            </w:pPr>
            <w:r w:rsidRPr="00EC3FE8">
              <w:rPr>
                <w:color w:val="000000"/>
                <w:sz w:val="20"/>
                <w:szCs w:val="20"/>
              </w:rPr>
              <w:t>760</w:t>
            </w:r>
          </w:p>
        </w:tc>
        <w:tc>
          <w:tcPr>
            <w:tcW w:w="648" w:type="dxa"/>
            <w:tcBorders>
              <w:top w:val="nil"/>
              <w:left w:val="nil"/>
              <w:bottom w:val="single" w:sz="4" w:space="0" w:color="D9D9D9"/>
              <w:right w:val="single" w:sz="4" w:space="0" w:color="000000"/>
            </w:tcBorders>
            <w:shd w:val="clear" w:color="auto" w:fill="auto"/>
            <w:noWrap/>
            <w:vAlign w:val="center"/>
            <w:hideMark/>
          </w:tcPr>
          <w:p w14:paraId="02E83EF8" w14:textId="77777777" w:rsidR="00EC3FE8" w:rsidRPr="00EC3FE8" w:rsidRDefault="00EC3FE8" w:rsidP="00CB55ED">
            <w:pPr>
              <w:rPr>
                <w:color w:val="000000"/>
                <w:sz w:val="20"/>
                <w:szCs w:val="20"/>
              </w:rPr>
            </w:pPr>
            <w:r w:rsidRPr="00EC3FE8">
              <w:rPr>
                <w:color w:val="000000"/>
                <w:sz w:val="20"/>
                <w:szCs w:val="20"/>
              </w:rPr>
              <w:t>1104</w:t>
            </w:r>
          </w:p>
        </w:tc>
        <w:tc>
          <w:tcPr>
            <w:tcW w:w="762" w:type="dxa"/>
            <w:tcBorders>
              <w:top w:val="nil"/>
              <w:left w:val="nil"/>
              <w:bottom w:val="single" w:sz="4" w:space="0" w:color="D9D9D9"/>
              <w:right w:val="nil"/>
            </w:tcBorders>
            <w:shd w:val="clear" w:color="auto" w:fill="auto"/>
            <w:noWrap/>
            <w:vAlign w:val="center"/>
            <w:hideMark/>
          </w:tcPr>
          <w:p w14:paraId="22C46EE3" w14:textId="77777777" w:rsidR="00EC3FE8" w:rsidRPr="00EC3FE8" w:rsidRDefault="00EC3FE8" w:rsidP="00CB55ED">
            <w:pPr>
              <w:rPr>
                <w:color w:val="000000"/>
                <w:sz w:val="20"/>
                <w:szCs w:val="20"/>
              </w:rPr>
            </w:pPr>
            <w:r w:rsidRPr="00EC3FE8">
              <w:rPr>
                <w:color w:val="000000"/>
                <w:sz w:val="20"/>
                <w:szCs w:val="20"/>
              </w:rPr>
              <w:t>309</w:t>
            </w:r>
          </w:p>
        </w:tc>
        <w:tc>
          <w:tcPr>
            <w:tcW w:w="648" w:type="dxa"/>
            <w:tcBorders>
              <w:top w:val="nil"/>
              <w:left w:val="nil"/>
              <w:bottom w:val="single" w:sz="4" w:space="0" w:color="D9D9D9"/>
              <w:right w:val="nil"/>
            </w:tcBorders>
            <w:shd w:val="clear" w:color="auto" w:fill="auto"/>
            <w:noWrap/>
            <w:vAlign w:val="center"/>
            <w:hideMark/>
          </w:tcPr>
          <w:p w14:paraId="64DEB62F" w14:textId="77777777" w:rsidR="00EC3FE8" w:rsidRPr="00EC3FE8" w:rsidRDefault="00EC3FE8" w:rsidP="00CB55ED">
            <w:pPr>
              <w:rPr>
                <w:color w:val="000000"/>
                <w:sz w:val="20"/>
                <w:szCs w:val="20"/>
              </w:rPr>
            </w:pPr>
            <w:r w:rsidRPr="00EC3FE8">
              <w:rPr>
                <w:color w:val="000000"/>
                <w:sz w:val="20"/>
                <w:szCs w:val="20"/>
              </w:rPr>
              <w:t>231</w:t>
            </w:r>
          </w:p>
        </w:tc>
        <w:tc>
          <w:tcPr>
            <w:tcW w:w="761" w:type="dxa"/>
            <w:tcBorders>
              <w:top w:val="nil"/>
              <w:left w:val="single" w:sz="4" w:space="0" w:color="000000"/>
              <w:bottom w:val="single" w:sz="4" w:space="0" w:color="D9D9D9"/>
              <w:right w:val="nil"/>
            </w:tcBorders>
            <w:shd w:val="clear" w:color="auto" w:fill="auto"/>
            <w:noWrap/>
            <w:vAlign w:val="center"/>
            <w:hideMark/>
          </w:tcPr>
          <w:p w14:paraId="4F001100" w14:textId="77777777" w:rsidR="00EC3FE8" w:rsidRPr="00EC3FE8" w:rsidRDefault="00EC3FE8" w:rsidP="00CB55ED">
            <w:pPr>
              <w:rPr>
                <w:color w:val="000000"/>
                <w:sz w:val="20"/>
                <w:szCs w:val="20"/>
              </w:rPr>
            </w:pPr>
            <w:r w:rsidRPr="00EC3FE8">
              <w:rPr>
                <w:color w:val="000000"/>
                <w:sz w:val="20"/>
                <w:szCs w:val="20"/>
              </w:rPr>
              <w:t>0</w:t>
            </w:r>
          </w:p>
        </w:tc>
        <w:tc>
          <w:tcPr>
            <w:tcW w:w="648" w:type="dxa"/>
            <w:tcBorders>
              <w:top w:val="nil"/>
              <w:left w:val="nil"/>
              <w:bottom w:val="single" w:sz="4" w:space="0" w:color="D9D9D9"/>
              <w:right w:val="single" w:sz="4" w:space="0" w:color="000000"/>
            </w:tcBorders>
            <w:shd w:val="clear" w:color="auto" w:fill="auto"/>
            <w:noWrap/>
            <w:vAlign w:val="center"/>
            <w:hideMark/>
          </w:tcPr>
          <w:p w14:paraId="5099045E" w14:textId="77777777" w:rsidR="00EC3FE8" w:rsidRPr="00EC3FE8" w:rsidRDefault="00EC3FE8" w:rsidP="00CB55ED">
            <w:pPr>
              <w:rPr>
                <w:color w:val="000000"/>
                <w:sz w:val="20"/>
                <w:szCs w:val="20"/>
              </w:rPr>
            </w:pPr>
            <w:r w:rsidRPr="00EC3FE8">
              <w:rPr>
                <w:color w:val="000000"/>
                <w:sz w:val="20"/>
                <w:szCs w:val="20"/>
              </w:rPr>
              <w:t>0</w:t>
            </w:r>
          </w:p>
        </w:tc>
        <w:tc>
          <w:tcPr>
            <w:tcW w:w="762" w:type="dxa"/>
            <w:tcBorders>
              <w:top w:val="nil"/>
              <w:left w:val="nil"/>
              <w:bottom w:val="single" w:sz="4" w:space="0" w:color="D9D9D9"/>
              <w:right w:val="nil"/>
            </w:tcBorders>
            <w:shd w:val="clear" w:color="auto" w:fill="auto"/>
            <w:noWrap/>
            <w:vAlign w:val="center"/>
            <w:hideMark/>
          </w:tcPr>
          <w:p w14:paraId="19495C0C" w14:textId="77777777" w:rsidR="00EC3FE8" w:rsidRPr="00EC3FE8" w:rsidRDefault="00EC3FE8" w:rsidP="00CB55ED">
            <w:pPr>
              <w:rPr>
                <w:color w:val="000000"/>
                <w:sz w:val="20"/>
                <w:szCs w:val="20"/>
              </w:rPr>
            </w:pPr>
            <w:r w:rsidRPr="00EC3FE8">
              <w:rPr>
                <w:color w:val="000000"/>
                <w:sz w:val="20"/>
                <w:szCs w:val="20"/>
              </w:rPr>
              <w:t>348</w:t>
            </w:r>
          </w:p>
        </w:tc>
        <w:tc>
          <w:tcPr>
            <w:tcW w:w="648" w:type="dxa"/>
            <w:tcBorders>
              <w:top w:val="nil"/>
              <w:left w:val="nil"/>
              <w:bottom w:val="single" w:sz="4" w:space="0" w:color="D9D9D9"/>
              <w:right w:val="nil"/>
            </w:tcBorders>
            <w:shd w:val="clear" w:color="auto" w:fill="auto"/>
            <w:noWrap/>
            <w:vAlign w:val="center"/>
            <w:hideMark/>
          </w:tcPr>
          <w:p w14:paraId="2E5D004B" w14:textId="77777777" w:rsidR="00EC3FE8" w:rsidRPr="00EC3FE8" w:rsidRDefault="00EC3FE8" w:rsidP="00CB55ED">
            <w:pPr>
              <w:rPr>
                <w:color w:val="000000"/>
                <w:sz w:val="20"/>
                <w:szCs w:val="20"/>
              </w:rPr>
            </w:pPr>
            <w:r w:rsidRPr="00EC3FE8">
              <w:rPr>
                <w:color w:val="000000"/>
                <w:sz w:val="20"/>
                <w:szCs w:val="20"/>
              </w:rPr>
              <w:t>514</w:t>
            </w:r>
          </w:p>
        </w:tc>
        <w:tc>
          <w:tcPr>
            <w:tcW w:w="761" w:type="dxa"/>
            <w:tcBorders>
              <w:top w:val="nil"/>
              <w:left w:val="single" w:sz="4" w:space="0" w:color="000000"/>
              <w:bottom w:val="single" w:sz="4" w:space="0" w:color="D9D9D9"/>
              <w:right w:val="nil"/>
            </w:tcBorders>
            <w:shd w:val="clear" w:color="auto" w:fill="auto"/>
            <w:noWrap/>
            <w:vAlign w:val="center"/>
            <w:hideMark/>
          </w:tcPr>
          <w:p w14:paraId="40E0FF1C" w14:textId="77777777" w:rsidR="00EC3FE8" w:rsidRPr="00EC3FE8" w:rsidRDefault="00EC3FE8" w:rsidP="00CB55ED">
            <w:pPr>
              <w:rPr>
                <w:color w:val="000000"/>
                <w:sz w:val="20"/>
                <w:szCs w:val="20"/>
              </w:rPr>
            </w:pPr>
            <w:r w:rsidRPr="00EC3FE8">
              <w:rPr>
                <w:color w:val="000000"/>
                <w:sz w:val="20"/>
                <w:szCs w:val="20"/>
              </w:rPr>
              <w:t>65</w:t>
            </w:r>
          </w:p>
        </w:tc>
        <w:tc>
          <w:tcPr>
            <w:tcW w:w="648" w:type="dxa"/>
            <w:tcBorders>
              <w:top w:val="nil"/>
              <w:left w:val="nil"/>
              <w:bottom w:val="single" w:sz="4" w:space="0" w:color="D9D9D9"/>
              <w:right w:val="single" w:sz="4" w:space="0" w:color="000000"/>
            </w:tcBorders>
            <w:shd w:val="clear" w:color="auto" w:fill="auto"/>
            <w:noWrap/>
            <w:vAlign w:val="center"/>
            <w:hideMark/>
          </w:tcPr>
          <w:p w14:paraId="12A7A20D" w14:textId="77777777" w:rsidR="00EC3FE8" w:rsidRPr="00EC3FE8" w:rsidRDefault="00EC3FE8" w:rsidP="00CB55ED">
            <w:pPr>
              <w:rPr>
                <w:color w:val="000000"/>
                <w:sz w:val="20"/>
                <w:szCs w:val="20"/>
              </w:rPr>
            </w:pPr>
            <w:r w:rsidRPr="00EC3FE8">
              <w:rPr>
                <w:color w:val="000000"/>
                <w:sz w:val="20"/>
                <w:szCs w:val="20"/>
              </w:rPr>
              <w:t>58</w:t>
            </w:r>
          </w:p>
        </w:tc>
        <w:tc>
          <w:tcPr>
            <w:tcW w:w="784" w:type="dxa"/>
            <w:tcBorders>
              <w:top w:val="nil"/>
              <w:left w:val="nil"/>
              <w:bottom w:val="single" w:sz="4" w:space="0" w:color="D9D9D9"/>
              <w:right w:val="nil"/>
            </w:tcBorders>
            <w:shd w:val="clear" w:color="auto" w:fill="auto"/>
            <w:noWrap/>
            <w:vAlign w:val="center"/>
            <w:hideMark/>
          </w:tcPr>
          <w:p w14:paraId="44008E23" w14:textId="77777777" w:rsidR="00EC3FE8" w:rsidRPr="00EC3FE8" w:rsidRDefault="00EC3FE8" w:rsidP="00CB55ED">
            <w:pPr>
              <w:rPr>
                <w:color w:val="000000"/>
                <w:sz w:val="20"/>
                <w:szCs w:val="20"/>
              </w:rPr>
            </w:pPr>
            <w:r w:rsidRPr="00EC3FE8">
              <w:rPr>
                <w:color w:val="000000"/>
                <w:sz w:val="20"/>
                <w:szCs w:val="20"/>
              </w:rPr>
              <w:t>63</w:t>
            </w:r>
          </w:p>
        </w:tc>
        <w:tc>
          <w:tcPr>
            <w:tcW w:w="666" w:type="dxa"/>
            <w:tcBorders>
              <w:top w:val="nil"/>
              <w:left w:val="nil"/>
              <w:bottom w:val="single" w:sz="4" w:space="0" w:color="D9D9D9"/>
              <w:right w:val="nil"/>
            </w:tcBorders>
            <w:shd w:val="clear" w:color="auto" w:fill="auto"/>
            <w:noWrap/>
            <w:vAlign w:val="center"/>
            <w:hideMark/>
          </w:tcPr>
          <w:p w14:paraId="64599E25" w14:textId="77777777" w:rsidR="00EC3FE8" w:rsidRPr="00EC3FE8" w:rsidRDefault="00EC3FE8" w:rsidP="00CB55ED">
            <w:pPr>
              <w:rPr>
                <w:color w:val="000000"/>
                <w:sz w:val="20"/>
                <w:szCs w:val="20"/>
              </w:rPr>
            </w:pPr>
            <w:r w:rsidRPr="00EC3FE8">
              <w:rPr>
                <w:color w:val="000000"/>
                <w:sz w:val="20"/>
                <w:szCs w:val="20"/>
              </w:rPr>
              <w:t>148</w:t>
            </w:r>
          </w:p>
        </w:tc>
        <w:tc>
          <w:tcPr>
            <w:tcW w:w="761" w:type="dxa"/>
            <w:tcBorders>
              <w:top w:val="nil"/>
              <w:left w:val="single" w:sz="4" w:space="0" w:color="000000"/>
              <w:bottom w:val="single" w:sz="4" w:space="0" w:color="D9D9D9"/>
              <w:right w:val="nil"/>
            </w:tcBorders>
            <w:shd w:val="clear" w:color="auto" w:fill="auto"/>
            <w:noWrap/>
            <w:vAlign w:val="center"/>
            <w:hideMark/>
          </w:tcPr>
          <w:p w14:paraId="5D14CB94" w14:textId="77777777" w:rsidR="00EC3FE8" w:rsidRPr="00EC3FE8" w:rsidRDefault="00EC3FE8" w:rsidP="00CB55ED">
            <w:pPr>
              <w:rPr>
                <w:color w:val="000000"/>
                <w:sz w:val="20"/>
                <w:szCs w:val="20"/>
              </w:rPr>
            </w:pPr>
            <w:r w:rsidRPr="00EC3FE8">
              <w:rPr>
                <w:color w:val="000000"/>
                <w:sz w:val="20"/>
                <w:szCs w:val="20"/>
              </w:rPr>
              <w:t>1544</w:t>
            </w:r>
          </w:p>
        </w:tc>
        <w:tc>
          <w:tcPr>
            <w:tcW w:w="1800" w:type="dxa"/>
            <w:tcBorders>
              <w:top w:val="nil"/>
              <w:left w:val="nil"/>
              <w:bottom w:val="single" w:sz="4" w:space="0" w:color="D9D9D9"/>
              <w:right w:val="nil"/>
            </w:tcBorders>
            <w:shd w:val="clear" w:color="auto" w:fill="auto"/>
            <w:noWrap/>
            <w:vAlign w:val="center"/>
            <w:hideMark/>
          </w:tcPr>
          <w:p w14:paraId="01D2DA51" w14:textId="77777777" w:rsidR="00EC3FE8" w:rsidRPr="00EC3FE8" w:rsidRDefault="00EC3FE8" w:rsidP="00CB55ED">
            <w:pPr>
              <w:rPr>
                <w:color w:val="000000"/>
                <w:sz w:val="20"/>
                <w:szCs w:val="20"/>
              </w:rPr>
            </w:pPr>
            <w:r w:rsidRPr="00EC3FE8">
              <w:rPr>
                <w:color w:val="000000"/>
                <w:sz w:val="20"/>
                <w:szCs w:val="20"/>
              </w:rPr>
              <w:t>2055 (1970, 2122)</w:t>
            </w:r>
          </w:p>
        </w:tc>
        <w:tc>
          <w:tcPr>
            <w:tcW w:w="1800" w:type="dxa"/>
            <w:tcBorders>
              <w:top w:val="nil"/>
              <w:left w:val="nil"/>
              <w:bottom w:val="single" w:sz="4" w:space="0" w:color="D9D9D9"/>
              <w:right w:val="single" w:sz="4" w:space="0" w:color="000000"/>
            </w:tcBorders>
            <w:shd w:val="clear" w:color="auto" w:fill="auto"/>
            <w:noWrap/>
            <w:vAlign w:val="center"/>
            <w:hideMark/>
          </w:tcPr>
          <w:p w14:paraId="110DF7F9" w14:textId="77777777" w:rsidR="00EC3FE8" w:rsidRPr="00EC3FE8" w:rsidRDefault="00EC3FE8" w:rsidP="00CB55ED">
            <w:pPr>
              <w:rPr>
                <w:color w:val="000000"/>
                <w:sz w:val="20"/>
                <w:szCs w:val="20"/>
              </w:rPr>
            </w:pPr>
            <w:r w:rsidRPr="00EC3FE8">
              <w:rPr>
                <w:color w:val="000000"/>
                <w:sz w:val="20"/>
                <w:szCs w:val="20"/>
              </w:rPr>
              <w:t>0.86 (0.75, 0.93)</w:t>
            </w:r>
          </w:p>
        </w:tc>
      </w:tr>
      <w:tr w:rsidR="00EC3FE8" w:rsidRPr="00EC3FE8" w14:paraId="7128D446" w14:textId="77777777" w:rsidTr="00EC3FE8">
        <w:trPr>
          <w:trHeight w:val="320"/>
        </w:trPr>
        <w:tc>
          <w:tcPr>
            <w:tcW w:w="1781" w:type="dxa"/>
            <w:tcBorders>
              <w:top w:val="nil"/>
              <w:left w:val="single" w:sz="4" w:space="0" w:color="000000"/>
              <w:bottom w:val="single" w:sz="4" w:space="0" w:color="D9D9D9"/>
              <w:right w:val="nil"/>
            </w:tcBorders>
            <w:shd w:val="clear" w:color="auto" w:fill="auto"/>
            <w:noWrap/>
            <w:vAlign w:val="center"/>
            <w:hideMark/>
          </w:tcPr>
          <w:p w14:paraId="639BB0F5" w14:textId="77777777" w:rsidR="00EC3FE8" w:rsidRPr="00EC3FE8" w:rsidRDefault="00EC3FE8" w:rsidP="00EC3FE8">
            <w:pPr>
              <w:rPr>
                <w:color w:val="000000"/>
                <w:sz w:val="20"/>
                <w:szCs w:val="20"/>
              </w:rPr>
            </w:pPr>
            <w:r w:rsidRPr="00EC3FE8">
              <w:rPr>
                <w:color w:val="000000"/>
                <w:sz w:val="20"/>
                <w:szCs w:val="20"/>
              </w:rPr>
              <w:t>3. Oklahoma</w:t>
            </w:r>
          </w:p>
        </w:tc>
        <w:tc>
          <w:tcPr>
            <w:tcW w:w="761" w:type="dxa"/>
            <w:tcBorders>
              <w:top w:val="nil"/>
              <w:left w:val="single" w:sz="4" w:space="0" w:color="000000"/>
              <w:bottom w:val="single" w:sz="4" w:space="0" w:color="D9D9D9"/>
              <w:right w:val="nil"/>
            </w:tcBorders>
            <w:shd w:val="clear" w:color="auto" w:fill="auto"/>
            <w:noWrap/>
            <w:vAlign w:val="center"/>
            <w:hideMark/>
          </w:tcPr>
          <w:p w14:paraId="66E08A95" w14:textId="77777777" w:rsidR="00EC3FE8" w:rsidRPr="00EC3FE8" w:rsidRDefault="00EC3FE8" w:rsidP="00CB55ED">
            <w:pPr>
              <w:rPr>
                <w:color w:val="000000"/>
                <w:sz w:val="20"/>
                <w:szCs w:val="20"/>
              </w:rPr>
            </w:pPr>
            <w:r w:rsidRPr="00EC3FE8">
              <w:rPr>
                <w:color w:val="000000"/>
                <w:sz w:val="20"/>
                <w:szCs w:val="20"/>
              </w:rPr>
              <w:t>380</w:t>
            </w:r>
          </w:p>
        </w:tc>
        <w:tc>
          <w:tcPr>
            <w:tcW w:w="648" w:type="dxa"/>
            <w:tcBorders>
              <w:top w:val="nil"/>
              <w:left w:val="nil"/>
              <w:bottom w:val="single" w:sz="4" w:space="0" w:color="D9D9D9"/>
              <w:right w:val="single" w:sz="4" w:space="0" w:color="000000"/>
            </w:tcBorders>
            <w:shd w:val="clear" w:color="auto" w:fill="auto"/>
            <w:noWrap/>
            <w:vAlign w:val="center"/>
            <w:hideMark/>
          </w:tcPr>
          <w:p w14:paraId="4F315F54" w14:textId="77777777" w:rsidR="00EC3FE8" w:rsidRPr="00EC3FE8" w:rsidRDefault="00EC3FE8" w:rsidP="00CB55ED">
            <w:pPr>
              <w:rPr>
                <w:color w:val="000000"/>
                <w:sz w:val="20"/>
                <w:szCs w:val="20"/>
              </w:rPr>
            </w:pPr>
            <w:r w:rsidRPr="00EC3FE8">
              <w:rPr>
                <w:color w:val="000000"/>
                <w:sz w:val="20"/>
                <w:szCs w:val="20"/>
              </w:rPr>
              <w:t>399</w:t>
            </w:r>
          </w:p>
        </w:tc>
        <w:tc>
          <w:tcPr>
            <w:tcW w:w="762" w:type="dxa"/>
            <w:tcBorders>
              <w:top w:val="nil"/>
              <w:left w:val="nil"/>
              <w:bottom w:val="single" w:sz="4" w:space="0" w:color="D9D9D9"/>
              <w:right w:val="nil"/>
            </w:tcBorders>
            <w:shd w:val="clear" w:color="auto" w:fill="auto"/>
            <w:noWrap/>
            <w:vAlign w:val="center"/>
            <w:hideMark/>
          </w:tcPr>
          <w:p w14:paraId="3422F441" w14:textId="77777777" w:rsidR="00EC3FE8" w:rsidRPr="00EC3FE8" w:rsidRDefault="00EC3FE8" w:rsidP="00CB55ED">
            <w:pPr>
              <w:rPr>
                <w:color w:val="000000"/>
                <w:sz w:val="20"/>
                <w:szCs w:val="20"/>
              </w:rPr>
            </w:pPr>
            <w:r w:rsidRPr="00EC3FE8">
              <w:rPr>
                <w:color w:val="000000"/>
                <w:sz w:val="20"/>
                <w:szCs w:val="20"/>
              </w:rPr>
              <w:t>643</w:t>
            </w:r>
          </w:p>
        </w:tc>
        <w:tc>
          <w:tcPr>
            <w:tcW w:w="648" w:type="dxa"/>
            <w:tcBorders>
              <w:top w:val="nil"/>
              <w:left w:val="nil"/>
              <w:bottom w:val="single" w:sz="4" w:space="0" w:color="D9D9D9"/>
              <w:right w:val="nil"/>
            </w:tcBorders>
            <w:shd w:val="clear" w:color="auto" w:fill="auto"/>
            <w:noWrap/>
            <w:vAlign w:val="center"/>
            <w:hideMark/>
          </w:tcPr>
          <w:p w14:paraId="3C013A2E" w14:textId="77777777" w:rsidR="00EC3FE8" w:rsidRPr="00EC3FE8" w:rsidRDefault="00EC3FE8" w:rsidP="00CB55ED">
            <w:pPr>
              <w:rPr>
                <w:color w:val="000000"/>
                <w:sz w:val="20"/>
                <w:szCs w:val="20"/>
              </w:rPr>
            </w:pPr>
            <w:r w:rsidRPr="00EC3FE8">
              <w:rPr>
                <w:color w:val="000000"/>
                <w:sz w:val="20"/>
                <w:szCs w:val="20"/>
              </w:rPr>
              <w:t>894</w:t>
            </w:r>
          </w:p>
        </w:tc>
        <w:tc>
          <w:tcPr>
            <w:tcW w:w="761" w:type="dxa"/>
            <w:tcBorders>
              <w:top w:val="nil"/>
              <w:left w:val="single" w:sz="4" w:space="0" w:color="000000"/>
              <w:bottom w:val="single" w:sz="4" w:space="0" w:color="D9D9D9"/>
              <w:right w:val="nil"/>
            </w:tcBorders>
            <w:shd w:val="clear" w:color="auto" w:fill="auto"/>
            <w:noWrap/>
            <w:vAlign w:val="center"/>
            <w:hideMark/>
          </w:tcPr>
          <w:p w14:paraId="1621C504" w14:textId="77777777" w:rsidR="00EC3FE8" w:rsidRPr="00EC3FE8" w:rsidRDefault="00EC3FE8" w:rsidP="00CB55ED">
            <w:pPr>
              <w:rPr>
                <w:color w:val="000000"/>
                <w:sz w:val="20"/>
                <w:szCs w:val="20"/>
              </w:rPr>
            </w:pPr>
            <w:r w:rsidRPr="00EC3FE8">
              <w:rPr>
                <w:color w:val="000000"/>
                <w:sz w:val="20"/>
                <w:szCs w:val="20"/>
              </w:rPr>
              <w:t>3</w:t>
            </w:r>
          </w:p>
        </w:tc>
        <w:tc>
          <w:tcPr>
            <w:tcW w:w="648" w:type="dxa"/>
            <w:tcBorders>
              <w:top w:val="nil"/>
              <w:left w:val="nil"/>
              <w:bottom w:val="single" w:sz="4" w:space="0" w:color="D9D9D9"/>
              <w:right w:val="single" w:sz="4" w:space="0" w:color="000000"/>
            </w:tcBorders>
            <w:shd w:val="clear" w:color="auto" w:fill="auto"/>
            <w:noWrap/>
            <w:vAlign w:val="center"/>
            <w:hideMark/>
          </w:tcPr>
          <w:p w14:paraId="288FD6D0" w14:textId="77777777" w:rsidR="00EC3FE8" w:rsidRPr="00EC3FE8" w:rsidRDefault="00EC3FE8" w:rsidP="00CB55ED">
            <w:pPr>
              <w:rPr>
                <w:color w:val="000000"/>
                <w:sz w:val="20"/>
                <w:szCs w:val="20"/>
              </w:rPr>
            </w:pPr>
            <w:r w:rsidRPr="00EC3FE8">
              <w:rPr>
                <w:color w:val="000000"/>
                <w:sz w:val="20"/>
                <w:szCs w:val="20"/>
              </w:rPr>
              <w:t>20</w:t>
            </w:r>
          </w:p>
        </w:tc>
        <w:tc>
          <w:tcPr>
            <w:tcW w:w="762" w:type="dxa"/>
            <w:tcBorders>
              <w:top w:val="nil"/>
              <w:left w:val="nil"/>
              <w:bottom w:val="single" w:sz="4" w:space="0" w:color="D9D9D9"/>
              <w:right w:val="nil"/>
            </w:tcBorders>
            <w:shd w:val="clear" w:color="auto" w:fill="auto"/>
            <w:noWrap/>
            <w:vAlign w:val="center"/>
            <w:hideMark/>
          </w:tcPr>
          <w:p w14:paraId="3130B16C" w14:textId="77777777" w:rsidR="00EC3FE8" w:rsidRPr="00EC3FE8" w:rsidRDefault="00EC3FE8" w:rsidP="00CB55ED">
            <w:pPr>
              <w:rPr>
                <w:color w:val="000000"/>
                <w:sz w:val="20"/>
                <w:szCs w:val="20"/>
              </w:rPr>
            </w:pPr>
            <w:r w:rsidRPr="00EC3FE8">
              <w:rPr>
                <w:color w:val="000000"/>
                <w:sz w:val="20"/>
                <w:szCs w:val="20"/>
              </w:rPr>
              <w:t>86</w:t>
            </w:r>
          </w:p>
        </w:tc>
        <w:tc>
          <w:tcPr>
            <w:tcW w:w="648" w:type="dxa"/>
            <w:tcBorders>
              <w:top w:val="nil"/>
              <w:left w:val="nil"/>
              <w:bottom w:val="single" w:sz="4" w:space="0" w:color="D9D9D9"/>
              <w:right w:val="nil"/>
            </w:tcBorders>
            <w:shd w:val="clear" w:color="auto" w:fill="auto"/>
            <w:noWrap/>
            <w:vAlign w:val="center"/>
            <w:hideMark/>
          </w:tcPr>
          <w:p w14:paraId="34133721" w14:textId="77777777" w:rsidR="00EC3FE8" w:rsidRPr="00EC3FE8" w:rsidRDefault="00EC3FE8" w:rsidP="00CB55ED">
            <w:pPr>
              <w:rPr>
                <w:color w:val="000000"/>
                <w:sz w:val="20"/>
                <w:szCs w:val="20"/>
              </w:rPr>
            </w:pPr>
            <w:r w:rsidRPr="00EC3FE8">
              <w:rPr>
                <w:color w:val="000000"/>
                <w:sz w:val="20"/>
                <w:szCs w:val="20"/>
              </w:rPr>
              <w:t>121</w:t>
            </w:r>
          </w:p>
        </w:tc>
        <w:tc>
          <w:tcPr>
            <w:tcW w:w="761" w:type="dxa"/>
            <w:tcBorders>
              <w:top w:val="nil"/>
              <w:left w:val="single" w:sz="4" w:space="0" w:color="000000"/>
              <w:bottom w:val="single" w:sz="4" w:space="0" w:color="D9D9D9"/>
              <w:right w:val="nil"/>
            </w:tcBorders>
            <w:shd w:val="clear" w:color="auto" w:fill="auto"/>
            <w:noWrap/>
            <w:vAlign w:val="center"/>
            <w:hideMark/>
          </w:tcPr>
          <w:p w14:paraId="6036BDFC" w14:textId="77777777" w:rsidR="00EC3FE8" w:rsidRPr="00EC3FE8" w:rsidRDefault="00EC3FE8" w:rsidP="00CB55ED">
            <w:pPr>
              <w:rPr>
                <w:color w:val="000000"/>
                <w:sz w:val="20"/>
                <w:szCs w:val="20"/>
              </w:rPr>
            </w:pPr>
            <w:r w:rsidRPr="00EC3FE8">
              <w:rPr>
                <w:color w:val="000000"/>
                <w:sz w:val="20"/>
                <w:szCs w:val="20"/>
              </w:rPr>
              <w:t>10</w:t>
            </w:r>
          </w:p>
        </w:tc>
        <w:tc>
          <w:tcPr>
            <w:tcW w:w="648" w:type="dxa"/>
            <w:tcBorders>
              <w:top w:val="nil"/>
              <w:left w:val="nil"/>
              <w:bottom w:val="single" w:sz="4" w:space="0" w:color="D9D9D9"/>
              <w:right w:val="single" w:sz="4" w:space="0" w:color="000000"/>
            </w:tcBorders>
            <w:shd w:val="clear" w:color="auto" w:fill="auto"/>
            <w:noWrap/>
            <w:vAlign w:val="center"/>
            <w:hideMark/>
          </w:tcPr>
          <w:p w14:paraId="2F2353F3" w14:textId="77777777" w:rsidR="00EC3FE8" w:rsidRPr="00EC3FE8" w:rsidRDefault="00EC3FE8" w:rsidP="00CB55ED">
            <w:pPr>
              <w:rPr>
                <w:color w:val="000000"/>
                <w:sz w:val="20"/>
                <w:szCs w:val="20"/>
              </w:rPr>
            </w:pPr>
            <w:r w:rsidRPr="00EC3FE8">
              <w:rPr>
                <w:color w:val="000000"/>
                <w:sz w:val="20"/>
                <w:szCs w:val="20"/>
              </w:rPr>
              <w:t>3</w:t>
            </w:r>
          </w:p>
        </w:tc>
        <w:tc>
          <w:tcPr>
            <w:tcW w:w="784" w:type="dxa"/>
            <w:tcBorders>
              <w:top w:val="nil"/>
              <w:left w:val="nil"/>
              <w:bottom w:val="single" w:sz="4" w:space="0" w:color="D9D9D9"/>
              <w:right w:val="nil"/>
            </w:tcBorders>
            <w:shd w:val="clear" w:color="auto" w:fill="auto"/>
            <w:noWrap/>
            <w:vAlign w:val="center"/>
            <w:hideMark/>
          </w:tcPr>
          <w:p w14:paraId="79585E3A" w14:textId="77777777" w:rsidR="00EC3FE8" w:rsidRPr="00EC3FE8" w:rsidRDefault="00EC3FE8" w:rsidP="00CB55ED">
            <w:pPr>
              <w:rPr>
                <w:color w:val="000000"/>
                <w:sz w:val="20"/>
                <w:szCs w:val="20"/>
              </w:rPr>
            </w:pPr>
            <w:r w:rsidRPr="00EC3FE8">
              <w:rPr>
                <w:color w:val="000000"/>
                <w:sz w:val="20"/>
                <w:szCs w:val="20"/>
              </w:rPr>
              <w:t>7</w:t>
            </w:r>
          </w:p>
        </w:tc>
        <w:tc>
          <w:tcPr>
            <w:tcW w:w="666" w:type="dxa"/>
            <w:tcBorders>
              <w:top w:val="nil"/>
              <w:left w:val="nil"/>
              <w:bottom w:val="single" w:sz="4" w:space="0" w:color="D9D9D9"/>
              <w:right w:val="nil"/>
            </w:tcBorders>
            <w:shd w:val="clear" w:color="auto" w:fill="auto"/>
            <w:noWrap/>
            <w:vAlign w:val="center"/>
            <w:hideMark/>
          </w:tcPr>
          <w:p w14:paraId="4E23C5D0" w14:textId="77777777" w:rsidR="00EC3FE8" w:rsidRPr="00EC3FE8" w:rsidRDefault="00EC3FE8" w:rsidP="00CB55ED">
            <w:pPr>
              <w:rPr>
                <w:color w:val="000000"/>
                <w:sz w:val="20"/>
                <w:szCs w:val="20"/>
              </w:rPr>
            </w:pPr>
            <w:r w:rsidRPr="00EC3FE8">
              <w:rPr>
                <w:color w:val="000000"/>
                <w:sz w:val="20"/>
                <w:szCs w:val="20"/>
              </w:rPr>
              <w:t>6</w:t>
            </w:r>
          </w:p>
        </w:tc>
        <w:tc>
          <w:tcPr>
            <w:tcW w:w="761" w:type="dxa"/>
            <w:tcBorders>
              <w:top w:val="nil"/>
              <w:left w:val="single" w:sz="4" w:space="0" w:color="000000"/>
              <w:bottom w:val="single" w:sz="4" w:space="0" w:color="D9D9D9"/>
              <w:right w:val="nil"/>
            </w:tcBorders>
            <w:shd w:val="clear" w:color="auto" w:fill="auto"/>
            <w:noWrap/>
            <w:vAlign w:val="center"/>
            <w:hideMark/>
          </w:tcPr>
          <w:p w14:paraId="4D68A862" w14:textId="77777777" w:rsidR="00EC3FE8" w:rsidRPr="00EC3FE8" w:rsidRDefault="00EC3FE8" w:rsidP="00CB55ED">
            <w:pPr>
              <w:rPr>
                <w:color w:val="000000"/>
                <w:sz w:val="20"/>
                <w:szCs w:val="20"/>
              </w:rPr>
            </w:pPr>
            <w:r w:rsidRPr="00EC3FE8">
              <w:rPr>
                <w:color w:val="000000"/>
                <w:sz w:val="20"/>
                <w:szCs w:val="20"/>
              </w:rPr>
              <w:t>1128</w:t>
            </w:r>
          </w:p>
        </w:tc>
        <w:tc>
          <w:tcPr>
            <w:tcW w:w="1800" w:type="dxa"/>
            <w:tcBorders>
              <w:top w:val="nil"/>
              <w:left w:val="nil"/>
              <w:bottom w:val="single" w:sz="4" w:space="0" w:color="D9D9D9"/>
              <w:right w:val="nil"/>
            </w:tcBorders>
            <w:shd w:val="clear" w:color="auto" w:fill="auto"/>
            <w:noWrap/>
            <w:vAlign w:val="center"/>
            <w:hideMark/>
          </w:tcPr>
          <w:p w14:paraId="4310A00D" w14:textId="77777777" w:rsidR="00EC3FE8" w:rsidRPr="00EC3FE8" w:rsidRDefault="00EC3FE8" w:rsidP="00CB55ED">
            <w:pPr>
              <w:rPr>
                <w:color w:val="000000"/>
                <w:sz w:val="20"/>
                <w:szCs w:val="20"/>
              </w:rPr>
            </w:pPr>
            <w:r w:rsidRPr="00EC3FE8">
              <w:rPr>
                <w:color w:val="000000"/>
                <w:sz w:val="20"/>
                <w:szCs w:val="20"/>
              </w:rPr>
              <w:t>1444 (1384, 1511)</w:t>
            </w:r>
          </w:p>
        </w:tc>
        <w:tc>
          <w:tcPr>
            <w:tcW w:w="1800" w:type="dxa"/>
            <w:tcBorders>
              <w:top w:val="nil"/>
              <w:left w:val="nil"/>
              <w:bottom w:val="single" w:sz="4" w:space="0" w:color="D9D9D9"/>
              <w:right w:val="single" w:sz="4" w:space="0" w:color="000000"/>
            </w:tcBorders>
            <w:shd w:val="clear" w:color="auto" w:fill="auto"/>
            <w:noWrap/>
            <w:vAlign w:val="center"/>
            <w:hideMark/>
          </w:tcPr>
          <w:p w14:paraId="6FD8F480" w14:textId="77777777" w:rsidR="00EC3FE8" w:rsidRPr="00EC3FE8" w:rsidRDefault="00EC3FE8" w:rsidP="00CB55ED">
            <w:pPr>
              <w:rPr>
                <w:color w:val="000000"/>
                <w:sz w:val="20"/>
                <w:szCs w:val="20"/>
              </w:rPr>
            </w:pPr>
            <w:r w:rsidRPr="00EC3FE8">
              <w:rPr>
                <w:color w:val="000000"/>
                <w:sz w:val="20"/>
                <w:szCs w:val="20"/>
              </w:rPr>
              <w:t>0.86 (0.75, 0.92)</w:t>
            </w:r>
          </w:p>
        </w:tc>
      </w:tr>
      <w:tr w:rsidR="00EC3FE8" w:rsidRPr="00EC3FE8" w14:paraId="4D53630F" w14:textId="77777777" w:rsidTr="00EC3FE8">
        <w:trPr>
          <w:trHeight w:val="320"/>
        </w:trPr>
        <w:tc>
          <w:tcPr>
            <w:tcW w:w="1781" w:type="dxa"/>
            <w:tcBorders>
              <w:top w:val="nil"/>
              <w:left w:val="single" w:sz="4" w:space="0" w:color="000000"/>
              <w:bottom w:val="single" w:sz="4" w:space="0" w:color="D9D9D9"/>
              <w:right w:val="nil"/>
            </w:tcBorders>
            <w:shd w:val="clear" w:color="auto" w:fill="auto"/>
            <w:noWrap/>
            <w:vAlign w:val="center"/>
            <w:hideMark/>
          </w:tcPr>
          <w:p w14:paraId="46647259" w14:textId="77777777" w:rsidR="00EC3FE8" w:rsidRPr="00EC3FE8" w:rsidRDefault="00EC3FE8" w:rsidP="00EC3FE8">
            <w:pPr>
              <w:rPr>
                <w:color w:val="000000"/>
                <w:sz w:val="20"/>
                <w:szCs w:val="20"/>
              </w:rPr>
            </w:pPr>
            <w:r w:rsidRPr="00EC3FE8">
              <w:rPr>
                <w:color w:val="000000"/>
                <w:sz w:val="20"/>
                <w:szCs w:val="20"/>
              </w:rPr>
              <w:t>4. Pennsylvania</w:t>
            </w:r>
          </w:p>
        </w:tc>
        <w:tc>
          <w:tcPr>
            <w:tcW w:w="761" w:type="dxa"/>
            <w:tcBorders>
              <w:top w:val="nil"/>
              <w:left w:val="single" w:sz="4" w:space="0" w:color="000000"/>
              <w:bottom w:val="single" w:sz="4" w:space="0" w:color="D9D9D9"/>
              <w:right w:val="nil"/>
            </w:tcBorders>
            <w:shd w:val="clear" w:color="auto" w:fill="auto"/>
            <w:noWrap/>
            <w:vAlign w:val="center"/>
            <w:hideMark/>
          </w:tcPr>
          <w:p w14:paraId="16838FFC" w14:textId="77777777" w:rsidR="00EC3FE8" w:rsidRPr="00EC3FE8" w:rsidRDefault="00EC3FE8" w:rsidP="00CB55ED">
            <w:pPr>
              <w:rPr>
                <w:color w:val="000000"/>
                <w:sz w:val="20"/>
                <w:szCs w:val="20"/>
              </w:rPr>
            </w:pPr>
            <w:r w:rsidRPr="00EC3FE8">
              <w:rPr>
                <w:color w:val="000000"/>
                <w:sz w:val="20"/>
                <w:szCs w:val="20"/>
              </w:rPr>
              <w:t>199</w:t>
            </w:r>
          </w:p>
        </w:tc>
        <w:tc>
          <w:tcPr>
            <w:tcW w:w="648" w:type="dxa"/>
            <w:tcBorders>
              <w:top w:val="nil"/>
              <w:left w:val="nil"/>
              <w:bottom w:val="single" w:sz="4" w:space="0" w:color="D9D9D9"/>
              <w:right w:val="single" w:sz="4" w:space="0" w:color="000000"/>
            </w:tcBorders>
            <w:shd w:val="clear" w:color="auto" w:fill="auto"/>
            <w:noWrap/>
            <w:vAlign w:val="center"/>
            <w:hideMark/>
          </w:tcPr>
          <w:p w14:paraId="50376D3E" w14:textId="77777777" w:rsidR="00EC3FE8" w:rsidRPr="00EC3FE8" w:rsidRDefault="00EC3FE8" w:rsidP="00CB55ED">
            <w:pPr>
              <w:rPr>
                <w:color w:val="000000"/>
                <w:sz w:val="20"/>
                <w:szCs w:val="20"/>
              </w:rPr>
            </w:pPr>
            <w:r w:rsidRPr="00EC3FE8">
              <w:rPr>
                <w:color w:val="000000"/>
                <w:sz w:val="20"/>
                <w:szCs w:val="20"/>
              </w:rPr>
              <w:t>196</w:t>
            </w:r>
          </w:p>
        </w:tc>
        <w:tc>
          <w:tcPr>
            <w:tcW w:w="762" w:type="dxa"/>
            <w:tcBorders>
              <w:top w:val="nil"/>
              <w:left w:val="nil"/>
              <w:bottom w:val="single" w:sz="4" w:space="0" w:color="D9D9D9"/>
              <w:right w:val="nil"/>
            </w:tcBorders>
            <w:shd w:val="clear" w:color="auto" w:fill="auto"/>
            <w:noWrap/>
            <w:vAlign w:val="center"/>
            <w:hideMark/>
          </w:tcPr>
          <w:p w14:paraId="7966D44A" w14:textId="77777777" w:rsidR="00EC3FE8" w:rsidRPr="00EC3FE8" w:rsidRDefault="00EC3FE8" w:rsidP="00CB55ED">
            <w:pPr>
              <w:rPr>
                <w:color w:val="000000"/>
                <w:sz w:val="20"/>
                <w:szCs w:val="20"/>
              </w:rPr>
            </w:pPr>
            <w:r w:rsidRPr="00EC3FE8">
              <w:rPr>
                <w:color w:val="000000"/>
                <w:sz w:val="20"/>
                <w:szCs w:val="20"/>
              </w:rPr>
              <w:t>703</w:t>
            </w:r>
          </w:p>
        </w:tc>
        <w:tc>
          <w:tcPr>
            <w:tcW w:w="648" w:type="dxa"/>
            <w:tcBorders>
              <w:top w:val="nil"/>
              <w:left w:val="nil"/>
              <w:bottom w:val="single" w:sz="4" w:space="0" w:color="D9D9D9"/>
              <w:right w:val="nil"/>
            </w:tcBorders>
            <w:shd w:val="clear" w:color="auto" w:fill="auto"/>
            <w:noWrap/>
            <w:vAlign w:val="center"/>
            <w:hideMark/>
          </w:tcPr>
          <w:p w14:paraId="78EB02E1" w14:textId="77777777" w:rsidR="00EC3FE8" w:rsidRPr="00EC3FE8" w:rsidRDefault="00EC3FE8" w:rsidP="00CB55ED">
            <w:pPr>
              <w:rPr>
                <w:color w:val="000000"/>
                <w:sz w:val="20"/>
                <w:szCs w:val="20"/>
              </w:rPr>
            </w:pPr>
            <w:r w:rsidRPr="00EC3FE8">
              <w:rPr>
                <w:color w:val="000000"/>
                <w:sz w:val="20"/>
                <w:szCs w:val="20"/>
              </w:rPr>
              <w:t>238</w:t>
            </w:r>
          </w:p>
        </w:tc>
        <w:tc>
          <w:tcPr>
            <w:tcW w:w="761" w:type="dxa"/>
            <w:tcBorders>
              <w:top w:val="nil"/>
              <w:left w:val="single" w:sz="4" w:space="0" w:color="000000"/>
              <w:bottom w:val="single" w:sz="4" w:space="0" w:color="D9D9D9"/>
              <w:right w:val="nil"/>
            </w:tcBorders>
            <w:shd w:val="clear" w:color="auto" w:fill="auto"/>
            <w:noWrap/>
            <w:vAlign w:val="center"/>
            <w:hideMark/>
          </w:tcPr>
          <w:p w14:paraId="6ADA766F" w14:textId="77777777" w:rsidR="00EC3FE8" w:rsidRPr="00EC3FE8" w:rsidRDefault="00EC3FE8" w:rsidP="00CB55ED">
            <w:pPr>
              <w:rPr>
                <w:color w:val="000000"/>
                <w:sz w:val="20"/>
                <w:szCs w:val="20"/>
              </w:rPr>
            </w:pPr>
            <w:r w:rsidRPr="00EC3FE8">
              <w:rPr>
                <w:color w:val="000000"/>
                <w:sz w:val="20"/>
                <w:szCs w:val="20"/>
              </w:rPr>
              <w:t>498</w:t>
            </w:r>
          </w:p>
        </w:tc>
        <w:tc>
          <w:tcPr>
            <w:tcW w:w="648" w:type="dxa"/>
            <w:tcBorders>
              <w:top w:val="nil"/>
              <w:left w:val="nil"/>
              <w:bottom w:val="single" w:sz="4" w:space="0" w:color="D9D9D9"/>
              <w:right w:val="single" w:sz="4" w:space="0" w:color="000000"/>
            </w:tcBorders>
            <w:shd w:val="clear" w:color="auto" w:fill="auto"/>
            <w:noWrap/>
            <w:vAlign w:val="center"/>
            <w:hideMark/>
          </w:tcPr>
          <w:p w14:paraId="59FE7489" w14:textId="77777777" w:rsidR="00EC3FE8" w:rsidRPr="00EC3FE8" w:rsidRDefault="00EC3FE8" w:rsidP="00CB55ED">
            <w:pPr>
              <w:rPr>
                <w:color w:val="000000"/>
                <w:sz w:val="20"/>
                <w:szCs w:val="20"/>
              </w:rPr>
            </w:pPr>
            <w:r w:rsidRPr="00EC3FE8">
              <w:rPr>
                <w:color w:val="000000"/>
                <w:sz w:val="20"/>
                <w:szCs w:val="20"/>
              </w:rPr>
              <w:t>524</w:t>
            </w:r>
          </w:p>
        </w:tc>
        <w:tc>
          <w:tcPr>
            <w:tcW w:w="762" w:type="dxa"/>
            <w:tcBorders>
              <w:top w:val="nil"/>
              <w:left w:val="nil"/>
              <w:bottom w:val="single" w:sz="4" w:space="0" w:color="D9D9D9"/>
              <w:right w:val="nil"/>
            </w:tcBorders>
            <w:shd w:val="clear" w:color="auto" w:fill="auto"/>
            <w:noWrap/>
            <w:vAlign w:val="center"/>
            <w:hideMark/>
          </w:tcPr>
          <w:p w14:paraId="11C9A17C" w14:textId="77777777" w:rsidR="00EC3FE8" w:rsidRPr="00EC3FE8" w:rsidRDefault="00EC3FE8" w:rsidP="00CB55ED">
            <w:pPr>
              <w:rPr>
                <w:color w:val="000000"/>
                <w:sz w:val="20"/>
                <w:szCs w:val="20"/>
              </w:rPr>
            </w:pPr>
            <w:r w:rsidRPr="00EC3FE8">
              <w:rPr>
                <w:color w:val="000000"/>
                <w:sz w:val="20"/>
                <w:szCs w:val="20"/>
              </w:rPr>
              <w:t>109</w:t>
            </w:r>
          </w:p>
        </w:tc>
        <w:tc>
          <w:tcPr>
            <w:tcW w:w="648" w:type="dxa"/>
            <w:tcBorders>
              <w:top w:val="nil"/>
              <w:left w:val="nil"/>
              <w:bottom w:val="single" w:sz="4" w:space="0" w:color="D9D9D9"/>
              <w:right w:val="nil"/>
            </w:tcBorders>
            <w:shd w:val="clear" w:color="auto" w:fill="auto"/>
            <w:noWrap/>
            <w:vAlign w:val="center"/>
            <w:hideMark/>
          </w:tcPr>
          <w:p w14:paraId="7F44D33B" w14:textId="77777777" w:rsidR="00EC3FE8" w:rsidRPr="00EC3FE8" w:rsidRDefault="00EC3FE8" w:rsidP="00CB55ED">
            <w:pPr>
              <w:rPr>
                <w:color w:val="000000"/>
                <w:sz w:val="20"/>
                <w:szCs w:val="20"/>
              </w:rPr>
            </w:pPr>
            <w:r w:rsidRPr="00EC3FE8">
              <w:rPr>
                <w:color w:val="000000"/>
                <w:sz w:val="20"/>
                <w:szCs w:val="20"/>
              </w:rPr>
              <w:t>196</w:t>
            </w:r>
          </w:p>
        </w:tc>
        <w:tc>
          <w:tcPr>
            <w:tcW w:w="761" w:type="dxa"/>
            <w:tcBorders>
              <w:top w:val="nil"/>
              <w:left w:val="single" w:sz="4" w:space="0" w:color="000000"/>
              <w:bottom w:val="single" w:sz="4" w:space="0" w:color="D9D9D9"/>
              <w:right w:val="nil"/>
            </w:tcBorders>
            <w:shd w:val="clear" w:color="auto" w:fill="auto"/>
            <w:noWrap/>
            <w:vAlign w:val="center"/>
            <w:hideMark/>
          </w:tcPr>
          <w:p w14:paraId="0E687FB0" w14:textId="77777777" w:rsidR="00EC3FE8" w:rsidRPr="00EC3FE8" w:rsidRDefault="00EC3FE8" w:rsidP="00CB55ED">
            <w:pPr>
              <w:rPr>
                <w:color w:val="000000"/>
                <w:sz w:val="20"/>
                <w:szCs w:val="20"/>
              </w:rPr>
            </w:pPr>
            <w:r w:rsidRPr="00EC3FE8">
              <w:rPr>
                <w:color w:val="000000"/>
                <w:sz w:val="20"/>
                <w:szCs w:val="20"/>
              </w:rPr>
              <w:t>25</w:t>
            </w:r>
          </w:p>
        </w:tc>
        <w:tc>
          <w:tcPr>
            <w:tcW w:w="648" w:type="dxa"/>
            <w:tcBorders>
              <w:top w:val="nil"/>
              <w:left w:val="nil"/>
              <w:bottom w:val="single" w:sz="4" w:space="0" w:color="D9D9D9"/>
              <w:right w:val="single" w:sz="4" w:space="0" w:color="000000"/>
            </w:tcBorders>
            <w:shd w:val="clear" w:color="auto" w:fill="auto"/>
            <w:noWrap/>
            <w:vAlign w:val="center"/>
            <w:hideMark/>
          </w:tcPr>
          <w:p w14:paraId="59F74326" w14:textId="77777777" w:rsidR="00EC3FE8" w:rsidRPr="00EC3FE8" w:rsidRDefault="00EC3FE8" w:rsidP="00CB55ED">
            <w:pPr>
              <w:rPr>
                <w:color w:val="000000"/>
                <w:sz w:val="20"/>
                <w:szCs w:val="20"/>
              </w:rPr>
            </w:pPr>
            <w:r w:rsidRPr="00EC3FE8">
              <w:rPr>
                <w:color w:val="000000"/>
                <w:sz w:val="20"/>
                <w:szCs w:val="20"/>
              </w:rPr>
              <w:t>20</w:t>
            </w:r>
          </w:p>
        </w:tc>
        <w:tc>
          <w:tcPr>
            <w:tcW w:w="784" w:type="dxa"/>
            <w:tcBorders>
              <w:top w:val="nil"/>
              <w:left w:val="nil"/>
              <w:bottom w:val="single" w:sz="4" w:space="0" w:color="D9D9D9"/>
              <w:right w:val="nil"/>
            </w:tcBorders>
            <w:shd w:val="clear" w:color="auto" w:fill="auto"/>
            <w:noWrap/>
            <w:vAlign w:val="center"/>
            <w:hideMark/>
          </w:tcPr>
          <w:p w14:paraId="7DD7FC31" w14:textId="77777777" w:rsidR="00EC3FE8" w:rsidRPr="00EC3FE8" w:rsidRDefault="00EC3FE8" w:rsidP="00CB55ED">
            <w:pPr>
              <w:rPr>
                <w:color w:val="000000"/>
                <w:sz w:val="20"/>
                <w:szCs w:val="20"/>
              </w:rPr>
            </w:pPr>
            <w:r w:rsidRPr="00EC3FE8">
              <w:rPr>
                <w:color w:val="000000"/>
                <w:sz w:val="20"/>
                <w:szCs w:val="20"/>
              </w:rPr>
              <w:t>22</w:t>
            </w:r>
          </w:p>
        </w:tc>
        <w:tc>
          <w:tcPr>
            <w:tcW w:w="666" w:type="dxa"/>
            <w:tcBorders>
              <w:top w:val="nil"/>
              <w:left w:val="nil"/>
              <w:bottom w:val="single" w:sz="4" w:space="0" w:color="D9D9D9"/>
              <w:right w:val="nil"/>
            </w:tcBorders>
            <w:shd w:val="clear" w:color="auto" w:fill="auto"/>
            <w:noWrap/>
            <w:vAlign w:val="center"/>
            <w:hideMark/>
          </w:tcPr>
          <w:p w14:paraId="61F2D983" w14:textId="77777777" w:rsidR="00EC3FE8" w:rsidRPr="00EC3FE8" w:rsidRDefault="00EC3FE8" w:rsidP="00CB55ED">
            <w:pPr>
              <w:rPr>
                <w:color w:val="000000"/>
                <w:sz w:val="20"/>
                <w:szCs w:val="20"/>
              </w:rPr>
            </w:pPr>
            <w:r w:rsidRPr="00EC3FE8">
              <w:rPr>
                <w:color w:val="000000"/>
                <w:sz w:val="20"/>
                <w:szCs w:val="20"/>
              </w:rPr>
              <w:t>20</w:t>
            </w:r>
          </w:p>
        </w:tc>
        <w:tc>
          <w:tcPr>
            <w:tcW w:w="761" w:type="dxa"/>
            <w:tcBorders>
              <w:top w:val="nil"/>
              <w:left w:val="single" w:sz="4" w:space="0" w:color="000000"/>
              <w:bottom w:val="single" w:sz="4" w:space="0" w:color="D9D9D9"/>
              <w:right w:val="nil"/>
            </w:tcBorders>
            <w:shd w:val="clear" w:color="auto" w:fill="auto"/>
            <w:noWrap/>
            <w:vAlign w:val="center"/>
            <w:hideMark/>
          </w:tcPr>
          <w:p w14:paraId="3C8F5E37" w14:textId="77777777" w:rsidR="00EC3FE8" w:rsidRPr="00EC3FE8" w:rsidRDefault="00EC3FE8" w:rsidP="00CB55ED">
            <w:pPr>
              <w:rPr>
                <w:color w:val="000000"/>
                <w:sz w:val="20"/>
                <w:szCs w:val="20"/>
              </w:rPr>
            </w:pPr>
            <w:r w:rsidRPr="00EC3FE8">
              <w:rPr>
                <w:color w:val="000000"/>
                <w:sz w:val="20"/>
                <w:szCs w:val="20"/>
              </w:rPr>
              <w:t>1555</w:t>
            </w:r>
          </w:p>
        </w:tc>
        <w:tc>
          <w:tcPr>
            <w:tcW w:w="1800" w:type="dxa"/>
            <w:tcBorders>
              <w:top w:val="nil"/>
              <w:left w:val="nil"/>
              <w:bottom w:val="single" w:sz="4" w:space="0" w:color="D9D9D9"/>
              <w:right w:val="nil"/>
            </w:tcBorders>
            <w:shd w:val="clear" w:color="auto" w:fill="auto"/>
            <w:noWrap/>
            <w:vAlign w:val="center"/>
            <w:hideMark/>
          </w:tcPr>
          <w:p w14:paraId="631E45D6" w14:textId="77777777" w:rsidR="00EC3FE8" w:rsidRPr="00EC3FE8" w:rsidRDefault="00EC3FE8" w:rsidP="00CB55ED">
            <w:pPr>
              <w:rPr>
                <w:color w:val="000000"/>
                <w:sz w:val="20"/>
                <w:szCs w:val="20"/>
              </w:rPr>
            </w:pPr>
            <w:r w:rsidRPr="00EC3FE8">
              <w:rPr>
                <w:color w:val="000000"/>
                <w:sz w:val="20"/>
                <w:szCs w:val="20"/>
              </w:rPr>
              <w:t>1194 (1061, 1384)</w:t>
            </w:r>
          </w:p>
        </w:tc>
        <w:tc>
          <w:tcPr>
            <w:tcW w:w="1800" w:type="dxa"/>
            <w:tcBorders>
              <w:top w:val="nil"/>
              <w:left w:val="nil"/>
              <w:bottom w:val="single" w:sz="4" w:space="0" w:color="D9D9D9"/>
              <w:right w:val="single" w:sz="4" w:space="0" w:color="000000"/>
            </w:tcBorders>
            <w:shd w:val="clear" w:color="auto" w:fill="auto"/>
            <w:noWrap/>
            <w:vAlign w:val="center"/>
            <w:hideMark/>
          </w:tcPr>
          <w:p w14:paraId="1B6A0520" w14:textId="77777777" w:rsidR="00EC3FE8" w:rsidRPr="00EC3FE8" w:rsidRDefault="00EC3FE8" w:rsidP="00CB55ED">
            <w:pPr>
              <w:rPr>
                <w:color w:val="000000"/>
                <w:sz w:val="20"/>
                <w:szCs w:val="20"/>
              </w:rPr>
            </w:pPr>
            <w:r w:rsidRPr="00EC3FE8">
              <w:rPr>
                <w:color w:val="000000"/>
                <w:sz w:val="20"/>
                <w:szCs w:val="20"/>
              </w:rPr>
              <w:t>0.57 (0.35, 0.77)</w:t>
            </w:r>
          </w:p>
        </w:tc>
      </w:tr>
      <w:tr w:rsidR="00EC3FE8" w:rsidRPr="00EC3FE8" w14:paraId="149DE26F" w14:textId="77777777" w:rsidTr="00EC3FE8">
        <w:trPr>
          <w:trHeight w:val="320"/>
        </w:trPr>
        <w:tc>
          <w:tcPr>
            <w:tcW w:w="1781" w:type="dxa"/>
            <w:tcBorders>
              <w:top w:val="nil"/>
              <w:left w:val="single" w:sz="4" w:space="0" w:color="000000"/>
              <w:bottom w:val="single" w:sz="4" w:space="0" w:color="D9D9D9"/>
              <w:right w:val="nil"/>
            </w:tcBorders>
            <w:shd w:val="clear" w:color="auto" w:fill="auto"/>
            <w:noWrap/>
            <w:vAlign w:val="center"/>
            <w:hideMark/>
          </w:tcPr>
          <w:p w14:paraId="130C0667" w14:textId="77777777" w:rsidR="00EC3FE8" w:rsidRPr="00EC3FE8" w:rsidRDefault="00EC3FE8" w:rsidP="00EC3FE8">
            <w:pPr>
              <w:rPr>
                <w:color w:val="000000"/>
                <w:sz w:val="20"/>
                <w:szCs w:val="20"/>
              </w:rPr>
            </w:pPr>
            <w:r w:rsidRPr="00EC3FE8">
              <w:rPr>
                <w:color w:val="000000"/>
                <w:sz w:val="20"/>
                <w:szCs w:val="20"/>
              </w:rPr>
              <w:t>5. New Mexico</w:t>
            </w:r>
          </w:p>
        </w:tc>
        <w:tc>
          <w:tcPr>
            <w:tcW w:w="761" w:type="dxa"/>
            <w:tcBorders>
              <w:top w:val="nil"/>
              <w:left w:val="single" w:sz="4" w:space="0" w:color="000000"/>
              <w:bottom w:val="single" w:sz="4" w:space="0" w:color="D9D9D9"/>
              <w:right w:val="nil"/>
            </w:tcBorders>
            <w:shd w:val="clear" w:color="auto" w:fill="auto"/>
            <w:noWrap/>
            <w:vAlign w:val="center"/>
            <w:hideMark/>
          </w:tcPr>
          <w:p w14:paraId="4F5E49A0" w14:textId="77777777" w:rsidR="00EC3FE8" w:rsidRPr="00EC3FE8" w:rsidRDefault="00EC3FE8" w:rsidP="00CB55ED">
            <w:pPr>
              <w:rPr>
                <w:color w:val="000000"/>
                <w:sz w:val="20"/>
                <w:szCs w:val="20"/>
              </w:rPr>
            </w:pPr>
            <w:r w:rsidRPr="00EC3FE8">
              <w:rPr>
                <w:color w:val="000000"/>
                <w:sz w:val="20"/>
                <w:szCs w:val="20"/>
              </w:rPr>
              <w:t>170</w:t>
            </w:r>
          </w:p>
        </w:tc>
        <w:tc>
          <w:tcPr>
            <w:tcW w:w="648" w:type="dxa"/>
            <w:tcBorders>
              <w:top w:val="nil"/>
              <w:left w:val="nil"/>
              <w:bottom w:val="single" w:sz="4" w:space="0" w:color="D9D9D9"/>
              <w:right w:val="single" w:sz="4" w:space="0" w:color="000000"/>
            </w:tcBorders>
            <w:shd w:val="clear" w:color="auto" w:fill="auto"/>
            <w:noWrap/>
            <w:vAlign w:val="center"/>
            <w:hideMark/>
          </w:tcPr>
          <w:p w14:paraId="6F3B5F68" w14:textId="77777777" w:rsidR="00EC3FE8" w:rsidRPr="00EC3FE8" w:rsidRDefault="00EC3FE8" w:rsidP="00CB55ED">
            <w:pPr>
              <w:rPr>
                <w:color w:val="000000"/>
                <w:sz w:val="20"/>
                <w:szCs w:val="20"/>
              </w:rPr>
            </w:pPr>
            <w:r w:rsidRPr="00EC3FE8">
              <w:rPr>
                <w:color w:val="000000"/>
                <w:sz w:val="20"/>
                <w:szCs w:val="20"/>
              </w:rPr>
              <w:t>211</w:t>
            </w:r>
          </w:p>
        </w:tc>
        <w:tc>
          <w:tcPr>
            <w:tcW w:w="762" w:type="dxa"/>
            <w:tcBorders>
              <w:top w:val="nil"/>
              <w:left w:val="nil"/>
              <w:bottom w:val="single" w:sz="4" w:space="0" w:color="D9D9D9"/>
              <w:right w:val="nil"/>
            </w:tcBorders>
            <w:shd w:val="clear" w:color="auto" w:fill="auto"/>
            <w:noWrap/>
            <w:vAlign w:val="center"/>
            <w:hideMark/>
          </w:tcPr>
          <w:p w14:paraId="53C80248" w14:textId="77777777" w:rsidR="00EC3FE8" w:rsidRPr="00EC3FE8" w:rsidRDefault="00EC3FE8" w:rsidP="00CB55ED">
            <w:pPr>
              <w:rPr>
                <w:color w:val="000000"/>
                <w:sz w:val="20"/>
                <w:szCs w:val="20"/>
              </w:rPr>
            </w:pPr>
            <w:r w:rsidRPr="00EC3FE8">
              <w:rPr>
                <w:color w:val="000000"/>
                <w:sz w:val="20"/>
                <w:szCs w:val="20"/>
              </w:rPr>
              <w:t>406</w:t>
            </w:r>
          </w:p>
        </w:tc>
        <w:tc>
          <w:tcPr>
            <w:tcW w:w="648" w:type="dxa"/>
            <w:tcBorders>
              <w:top w:val="nil"/>
              <w:left w:val="nil"/>
              <w:bottom w:val="single" w:sz="4" w:space="0" w:color="D9D9D9"/>
              <w:right w:val="nil"/>
            </w:tcBorders>
            <w:shd w:val="clear" w:color="auto" w:fill="auto"/>
            <w:noWrap/>
            <w:vAlign w:val="center"/>
            <w:hideMark/>
          </w:tcPr>
          <w:p w14:paraId="3B0C5468" w14:textId="77777777" w:rsidR="00EC3FE8" w:rsidRPr="00EC3FE8" w:rsidRDefault="00EC3FE8" w:rsidP="00CB55ED">
            <w:pPr>
              <w:rPr>
                <w:color w:val="000000"/>
                <w:sz w:val="20"/>
                <w:szCs w:val="20"/>
              </w:rPr>
            </w:pPr>
            <w:r w:rsidRPr="00EC3FE8">
              <w:rPr>
                <w:color w:val="000000"/>
                <w:sz w:val="20"/>
                <w:szCs w:val="20"/>
              </w:rPr>
              <w:t>925</w:t>
            </w:r>
          </w:p>
        </w:tc>
        <w:tc>
          <w:tcPr>
            <w:tcW w:w="761" w:type="dxa"/>
            <w:tcBorders>
              <w:top w:val="nil"/>
              <w:left w:val="single" w:sz="4" w:space="0" w:color="000000"/>
              <w:bottom w:val="single" w:sz="4" w:space="0" w:color="D9D9D9"/>
              <w:right w:val="nil"/>
            </w:tcBorders>
            <w:shd w:val="clear" w:color="auto" w:fill="auto"/>
            <w:noWrap/>
            <w:vAlign w:val="center"/>
            <w:hideMark/>
          </w:tcPr>
          <w:p w14:paraId="630EE1DC" w14:textId="77777777" w:rsidR="00EC3FE8" w:rsidRPr="00EC3FE8" w:rsidRDefault="00EC3FE8" w:rsidP="00CB55ED">
            <w:pPr>
              <w:rPr>
                <w:color w:val="000000"/>
                <w:sz w:val="20"/>
                <w:szCs w:val="20"/>
              </w:rPr>
            </w:pPr>
            <w:r w:rsidRPr="00EC3FE8">
              <w:rPr>
                <w:color w:val="000000"/>
                <w:sz w:val="20"/>
                <w:szCs w:val="20"/>
              </w:rPr>
              <w:t>28</w:t>
            </w:r>
          </w:p>
        </w:tc>
        <w:tc>
          <w:tcPr>
            <w:tcW w:w="648" w:type="dxa"/>
            <w:tcBorders>
              <w:top w:val="nil"/>
              <w:left w:val="nil"/>
              <w:bottom w:val="single" w:sz="4" w:space="0" w:color="D9D9D9"/>
              <w:right w:val="single" w:sz="4" w:space="0" w:color="000000"/>
            </w:tcBorders>
            <w:shd w:val="clear" w:color="auto" w:fill="auto"/>
            <w:noWrap/>
            <w:vAlign w:val="center"/>
            <w:hideMark/>
          </w:tcPr>
          <w:p w14:paraId="4CFBAB15" w14:textId="77777777" w:rsidR="00EC3FE8" w:rsidRPr="00EC3FE8" w:rsidRDefault="00EC3FE8" w:rsidP="00CB55ED">
            <w:pPr>
              <w:rPr>
                <w:color w:val="000000"/>
                <w:sz w:val="20"/>
                <w:szCs w:val="20"/>
              </w:rPr>
            </w:pPr>
            <w:r w:rsidRPr="00EC3FE8">
              <w:rPr>
                <w:color w:val="000000"/>
                <w:sz w:val="20"/>
                <w:szCs w:val="20"/>
              </w:rPr>
              <w:t>32</w:t>
            </w:r>
          </w:p>
        </w:tc>
        <w:tc>
          <w:tcPr>
            <w:tcW w:w="762" w:type="dxa"/>
            <w:tcBorders>
              <w:top w:val="nil"/>
              <w:left w:val="nil"/>
              <w:bottom w:val="single" w:sz="4" w:space="0" w:color="D9D9D9"/>
              <w:right w:val="nil"/>
            </w:tcBorders>
            <w:shd w:val="clear" w:color="auto" w:fill="auto"/>
            <w:noWrap/>
            <w:vAlign w:val="center"/>
            <w:hideMark/>
          </w:tcPr>
          <w:p w14:paraId="6DDF2FA0" w14:textId="77777777" w:rsidR="00EC3FE8" w:rsidRPr="00EC3FE8" w:rsidRDefault="00EC3FE8" w:rsidP="00CB55ED">
            <w:pPr>
              <w:rPr>
                <w:color w:val="000000"/>
                <w:sz w:val="20"/>
                <w:szCs w:val="20"/>
              </w:rPr>
            </w:pPr>
            <w:r w:rsidRPr="00EC3FE8">
              <w:rPr>
                <w:color w:val="000000"/>
                <w:sz w:val="20"/>
                <w:szCs w:val="20"/>
              </w:rPr>
              <w:t>34</w:t>
            </w:r>
          </w:p>
        </w:tc>
        <w:tc>
          <w:tcPr>
            <w:tcW w:w="648" w:type="dxa"/>
            <w:tcBorders>
              <w:top w:val="nil"/>
              <w:left w:val="nil"/>
              <w:bottom w:val="single" w:sz="4" w:space="0" w:color="D9D9D9"/>
              <w:right w:val="nil"/>
            </w:tcBorders>
            <w:shd w:val="clear" w:color="auto" w:fill="auto"/>
            <w:noWrap/>
            <w:vAlign w:val="center"/>
            <w:hideMark/>
          </w:tcPr>
          <w:p w14:paraId="2632F5A7" w14:textId="77777777" w:rsidR="00EC3FE8" w:rsidRPr="00EC3FE8" w:rsidRDefault="00EC3FE8" w:rsidP="00CB55ED">
            <w:pPr>
              <w:rPr>
                <w:color w:val="000000"/>
                <w:sz w:val="20"/>
                <w:szCs w:val="20"/>
              </w:rPr>
            </w:pPr>
            <w:r w:rsidRPr="00EC3FE8">
              <w:rPr>
                <w:color w:val="000000"/>
                <w:sz w:val="20"/>
                <w:szCs w:val="20"/>
              </w:rPr>
              <w:t>-34</w:t>
            </w:r>
          </w:p>
        </w:tc>
        <w:tc>
          <w:tcPr>
            <w:tcW w:w="761" w:type="dxa"/>
            <w:tcBorders>
              <w:top w:val="nil"/>
              <w:left w:val="single" w:sz="4" w:space="0" w:color="000000"/>
              <w:bottom w:val="single" w:sz="4" w:space="0" w:color="D9D9D9"/>
              <w:right w:val="nil"/>
            </w:tcBorders>
            <w:shd w:val="clear" w:color="auto" w:fill="auto"/>
            <w:noWrap/>
            <w:vAlign w:val="center"/>
            <w:hideMark/>
          </w:tcPr>
          <w:p w14:paraId="0C06CA22" w14:textId="77777777" w:rsidR="00EC3FE8" w:rsidRPr="00EC3FE8" w:rsidRDefault="00EC3FE8" w:rsidP="00CB55ED">
            <w:pPr>
              <w:rPr>
                <w:color w:val="000000"/>
                <w:sz w:val="20"/>
                <w:szCs w:val="20"/>
              </w:rPr>
            </w:pPr>
            <w:r w:rsidRPr="00EC3FE8">
              <w:rPr>
                <w:color w:val="000000"/>
                <w:sz w:val="20"/>
                <w:szCs w:val="20"/>
              </w:rPr>
              <w:t>3</w:t>
            </w:r>
          </w:p>
        </w:tc>
        <w:tc>
          <w:tcPr>
            <w:tcW w:w="648" w:type="dxa"/>
            <w:tcBorders>
              <w:top w:val="nil"/>
              <w:left w:val="nil"/>
              <w:bottom w:val="single" w:sz="4" w:space="0" w:color="D9D9D9"/>
              <w:right w:val="single" w:sz="4" w:space="0" w:color="000000"/>
            </w:tcBorders>
            <w:shd w:val="clear" w:color="auto" w:fill="auto"/>
            <w:noWrap/>
            <w:vAlign w:val="center"/>
            <w:hideMark/>
          </w:tcPr>
          <w:p w14:paraId="7B85323F" w14:textId="77777777" w:rsidR="00EC3FE8" w:rsidRPr="00EC3FE8" w:rsidRDefault="00EC3FE8" w:rsidP="00CB55ED">
            <w:pPr>
              <w:rPr>
                <w:color w:val="000000"/>
                <w:sz w:val="20"/>
                <w:szCs w:val="20"/>
              </w:rPr>
            </w:pPr>
            <w:r w:rsidRPr="00EC3FE8">
              <w:rPr>
                <w:color w:val="000000"/>
                <w:sz w:val="20"/>
                <w:szCs w:val="20"/>
              </w:rPr>
              <w:t>2</w:t>
            </w:r>
          </w:p>
        </w:tc>
        <w:tc>
          <w:tcPr>
            <w:tcW w:w="784" w:type="dxa"/>
            <w:tcBorders>
              <w:top w:val="nil"/>
              <w:left w:val="nil"/>
              <w:bottom w:val="single" w:sz="4" w:space="0" w:color="D9D9D9"/>
              <w:right w:val="nil"/>
            </w:tcBorders>
            <w:shd w:val="clear" w:color="auto" w:fill="auto"/>
            <w:noWrap/>
            <w:vAlign w:val="center"/>
            <w:hideMark/>
          </w:tcPr>
          <w:p w14:paraId="3FE5880F" w14:textId="77777777" w:rsidR="00EC3FE8" w:rsidRPr="00EC3FE8" w:rsidRDefault="00EC3FE8" w:rsidP="00CB55ED">
            <w:pPr>
              <w:rPr>
                <w:color w:val="000000"/>
                <w:sz w:val="20"/>
                <w:szCs w:val="20"/>
              </w:rPr>
            </w:pPr>
            <w:r w:rsidRPr="00EC3FE8">
              <w:rPr>
                <w:color w:val="000000"/>
                <w:sz w:val="20"/>
                <w:szCs w:val="20"/>
              </w:rPr>
              <w:t>6</w:t>
            </w:r>
          </w:p>
        </w:tc>
        <w:tc>
          <w:tcPr>
            <w:tcW w:w="666" w:type="dxa"/>
            <w:tcBorders>
              <w:top w:val="nil"/>
              <w:left w:val="nil"/>
              <w:bottom w:val="single" w:sz="4" w:space="0" w:color="D9D9D9"/>
              <w:right w:val="nil"/>
            </w:tcBorders>
            <w:shd w:val="clear" w:color="auto" w:fill="auto"/>
            <w:noWrap/>
            <w:vAlign w:val="center"/>
            <w:hideMark/>
          </w:tcPr>
          <w:p w14:paraId="63A173F3" w14:textId="77777777" w:rsidR="00EC3FE8" w:rsidRPr="00EC3FE8" w:rsidRDefault="00EC3FE8" w:rsidP="00CB55ED">
            <w:pPr>
              <w:rPr>
                <w:color w:val="000000"/>
                <w:sz w:val="20"/>
                <w:szCs w:val="20"/>
              </w:rPr>
            </w:pPr>
            <w:r w:rsidRPr="00EC3FE8">
              <w:rPr>
                <w:color w:val="000000"/>
                <w:sz w:val="20"/>
                <w:szCs w:val="20"/>
              </w:rPr>
              <w:t>3</w:t>
            </w:r>
          </w:p>
        </w:tc>
        <w:tc>
          <w:tcPr>
            <w:tcW w:w="761" w:type="dxa"/>
            <w:tcBorders>
              <w:top w:val="nil"/>
              <w:left w:val="single" w:sz="4" w:space="0" w:color="000000"/>
              <w:bottom w:val="single" w:sz="4" w:space="0" w:color="D9D9D9"/>
              <w:right w:val="nil"/>
            </w:tcBorders>
            <w:shd w:val="clear" w:color="auto" w:fill="auto"/>
            <w:noWrap/>
            <w:vAlign w:val="center"/>
            <w:hideMark/>
          </w:tcPr>
          <w:p w14:paraId="43EA1C93" w14:textId="77777777" w:rsidR="00EC3FE8" w:rsidRPr="00EC3FE8" w:rsidRDefault="00EC3FE8" w:rsidP="00CB55ED">
            <w:pPr>
              <w:rPr>
                <w:color w:val="000000"/>
                <w:sz w:val="20"/>
                <w:szCs w:val="20"/>
              </w:rPr>
            </w:pPr>
            <w:r w:rsidRPr="00EC3FE8">
              <w:rPr>
                <w:color w:val="000000"/>
                <w:sz w:val="20"/>
                <w:szCs w:val="20"/>
              </w:rPr>
              <w:t>647</w:t>
            </w:r>
          </w:p>
        </w:tc>
        <w:tc>
          <w:tcPr>
            <w:tcW w:w="1800" w:type="dxa"/>
            <w:tcBorders>
              <w:top w:val="nil"/>
              <w:left w:val="nil"/>
              <w:bottom w:val="single" w:sz="4" w:space="0" w:color="D9D9D9"/>
              <w:right w:val="nil"/>
            </w:tcBorders>
            <w:shd w:val="clear" w:color="auto" w:fill="auto"/>
            <w:noWrap/>
            <w:vAlign w:val="center"/>
            <w:hideMark/>
          </w:tcPr>
          <w:p w14:paraId="07571171" w14:textId="77777777" w:rsidR="00EC3FE8" w:rsidRPr="00EC3FE8" w:rsidRDefault="00EC3FE8" w:rsidP="00CB55ED">
            <w:pPr>
              <w:rPr>
                <w:color w:val="000000"/>
                <w:sz w:val="20"/>
                <w:szCs w:val="20"/>
              </w:rPr>
            </w:pPr>
            <w:r w:rsidRPr="00EC3FE8">
              <w:rPr>
                <w:color w:val="000000"/>
                <w:sz w:val="20"/>
                <w:szCs w:val="20"/>
              </w:rPr>
              <w:t>1139 (1100, 1180)</w:t>
            </w:r>
          </w:p>
        </w:tc>
        <w:tc>
          <w:tcPr>
            <w:tcW w:w="1800" w:type="dxa"/>
            <w:tcBorders>
              <w:top w:val="nil"/>
              <w:left w:val="nil"/>
              <w:bottom w:val="single" w:sz="4" w:space="0" w:color="D9D9D9"/>
              <w:right w:val="single" w:sz="4" w:space="0" w:color="000000"/>
            </w:tcBorders>
            <w:shd w:val="clear" w:color="auto" w:fill="auto"/>
            <w:noWrap/>
            <w:vAlign w:val="center"/>
            <w:hideMark/>
          </w:tcPr>
          <w:p w14:paraId="3244CDF4" w14:textId="77777777" w:rsidR="00EC3FE8" w:rsidRPr="00EC3FE8" w:rsidRDefault="00EC3FE8" w:rsidP="00CB55ED">
            <w:pPr>
              <w:rPr>
                <w:color w:val="000000"/>
                <w:sz w:val="20"/>
                <w:szCs w:val="20"/>
              </w:rPr>
            </w:pPr>
            <w:r w:rsidRPr="00EC3FE8">
              <w:rPr>
                <w:color w:val="000000"/>
                <w:sz w:val="20"/>
                <w:szCs w:val="20"/>
              </w:rPr>
              <w:t>0.96 (0.93, 0.98)</w:t>
            </w:r>
          </w:p>
        </w:tc>
      </w:tr>
      <w:tr w:rsidR="00EC3FE8" w:rsidRPr="00EC3FE8" w14:paraId="19EA9D2E" w14:textId="77777777" w:rsidTr="00EC3FE8">
        <w:trPr>
          <w:trHeight w:val="320"/>
        </w:trPr>
        <w:tc>
          <w:tcPr>
            <w:tcW w:w="1781" w:type="dxa"/>
            <w:tcBorders>
              <w:top w:val="nil"/>
              <w:left w:val="single" w:sz="4" w:space="0" w:color="000000"/>
              <w:bottom w:val="single" w:sz="4" w:space="0" w:color="D9D9D9"/>
              <w:right w:val="nil"/>
            </w:tcBorders>
            <w:shd w:val="clear" w:color="auto" w:fill="auto"/>
            <w:noWrap/>
            <w:vAlign w:val="center"/>
            <w:hideMark/>
          </w:tcPr>
          <w:p w14:paraId="0804792B" w14:textId="77777777" w:rsidR="00EC3FE8" w:rsidRPr="00EC3FE8" w:rsidRDefault="00EC3FE8" w:rsidP="00EC3FE8">
            <w:pPr>
              <w:rPr>
                <w:color w:val="000000"/>
                <w:sz w:val="20"/>
                <w:szCs w:val="20"/>
              </w:rPr>
            </w:pPr>
            <w:r w:rsidRPr="00EC3FE8">
              <w:rPr>
                <w:color w:val="000000"/>
                <w:sz w:val="20"/>
                <w:szCs w:val="20"/>
              </w:rPr>
              <w:t>6. Louisiana</w:t>
            </w:r>
          </w:p>
        </w:tc>
        <w:tc>
          <w:tcPr>
            <w:tcW w:w="761" w:type="dxa"/>
            <w:tcBorders>
              <w:top w:val="nil"/>
              <w:left w:val="single" w:sz="4" w:space="0" w:color="000000"/>
              <w:bottom w:val="single" w:sz="4" w:space="0" w:color="D9D9D9"/>
              <w:right w:val="nil"/>
            </w:tcBorders>
            <w:shd w:val="clear" w:color="auto" w:fill="auto"/>
            <w:noWrap/>
            <w:vAlign w:val="center"/>
            <w:hideMark/>
          </w:tcPr>
          <w:p w14:paraId="2EA92CFB" w14:textId="77777777" w:rsidR="00EC3FE8" w:rsidRPr="00EC3FE8" w:rsidRDefault="00EC3FE8" w:rsidP="00CB55ED">
            <w:pPr>
              <w:rPr>
                <w:color w:val="000000"/>
                <w:sz w:val="20"/>
                <w:szCs w:val="20"/>
              </w:rPr>
            </w:pPr>
            <w:r w:rsidRPr="00EC3FE8">
              <w:rPr>
                <w:color w:val="000000"/>
                <w:sz w:val="20"/>
                <w:szCs w:val="20"/>
              </w:rPr>
              <w:t>62</w:t>
            </w:r>
          </w:p>
        </w:tc>
        <w:tc>
          <w:tcPr>
            <w:tcW w:w="648" w:type="dxa"/>
            <w:tcBorders>
              <w:top w:val="nil"/>
              <w:left w:val="nil"/>
              <w:bottom w:val="single" w:sz="4" w:space="0" w:color="D9D9D9"/>
              <w:right w:val="single" w:sz="4" w:space="0" w:color="000000"/>
            </w:tcBorders>
            <w:shd w:val="clear" w:color="auto" w:fill="auto"/>
            <w:noWrap/>
            <w:vAlign w:val="center"/>
            <w:hideMark/>
          </w:tcPr>
          <w:p w14:paraId="2B2F622A" w14:textId="77777777" w:rsidR="00EC3FE8" w:rsidRPr="00EC3FE8" w:rsidRDefault="00EC3FE8" w:rsidP="00CB55ED">
            <w:pPr>
              <w:rPr>
                <w:color w:val="000000"/>
                <w:sz w:val="20"/>
                <w:szCs w:val="20"/>
              </w:rPr>
            </w:pPr>
            <w:r w:rsidRPr="00EC3FE8">
              <w:rPr>
                <w:color w:val="000000"/>
                <w:sz w:val="20"/>
                <w:szCs w:val="20"/>
              </w:rPr>
              <w:t>79</w:t>
            </w:r>
          </w:p>
        </w:tc>
        <w:tc>
          <w:tcPr>
            <w:tcW w:w="762" w:type="dxa"/>
            <w:tcBorders>
              <w:top w:val="nil"/>
              <w:left w:val="nil"/>
              <w:bottom w:val="single" w:sz="4" w:space="0" w:color="D9D9D9"/>
              <w:right w:val="nil"/>
            </w:tcBorders>
            <w:shd w:val="clear" w:color="auto" w:fill="auto"/>
            <w:noWrap/>
            <w:vAlign w:val="center"/>
            <w:hideMark/>
          </w:tcPr>
          <w:p w14:paraId="53D5BBF3" w14:textId="77777777" w:rsidR="00EC3FE8" w:rsidRPr="00EC3FE8" w:rsidRDefault="00EC3FE8" w:rsidP="00CB55ED">
            <w:pPr>
              <w:rPr>
                <w:color w:val="000000"/>
                <w:sz w:val="20"/>
                <w:szCs w:val="20"/>
              </w:rPr>
            </w:pPr>
            <w:r w:rsidRPr="00EC3FE8">
              <w:rPr>
                <w:color w:val="000000"/>
                <w:sz w:val="20"/>
                <w:szCs w:val="20"/>
              </w:rPr>
              <w:t>443</w:t>
            </w:r>
          </w:p>
        </w:tc>
        <w:tc>
          <w:tcPr>
            <w:tcW w:w="648" w:type="dxa"/>
            <w:tcBorders>
              <w:top w:val="nil"/>
              <w:left w:val="nil"/>
              <w:bottom w:val="single" w:sz="4" w:space="0" w:color="D9D9D9"/>
              <w:right w:val="nil"/>
            </w:tcBorders>
            <w:shd w:val="clear" w:color="auto" w:fill="auto"/>
            <w:noWrap/>
            <w:vAlign w:val="center"/>
            <w:hideMark/>
          </w:tcPr>
          <w:p w14:paraId="4998392F" w14:textId="77777777" w:rsidR="00EC3FE8" w:rsidRPr="00EC3FE8" w:rsidRDefault="00EC3FE8" w:rsidP="00CB55ED">
            <w:pPr>
              <w:rPr>
                <w:color w:val="000000"/>
                <w:sz w:val="20"/>
                <w:szCs w:val="20"/>
              </w:rPr>
            </w:pPr>
            <w:r w:rsidRPr="00EC3FE8">
              <w:rPr>
                <w:color w:val="000000"/>
                <w:sz w:val="20"/>
                <w:szCs w:val="20"/>
              </w:rPr>
              <w:t>731</w:t>
            </w:r>
          </w:p>
        </w:tc>
        <w:tc>
          <w:tcPr>
            <w:tcW w:w="761" w:type="dxa"/>
            <w:tcBorders>
              <w:top w:val="nil"/>
              <w:left w:val="single" w:sz="4" w:space="0" w:color="000000"/>
              <w:bottom w:val="single" w:sz="4" w:space="0" w:color="D9D9D9"/>
              <w:right w:val="nil"/>
            </w:tcBorders>
            <w:shd w:val="clear" w:color="auto" w:fill="auto"/>
            <w:noWrap/>
            <w:vAlign w:val="center"/>
            <w:hideMark/>
          </w:tcPr>
          <w:p w14:paraId="6FD6AD18" w14:textId="77777777" w:rsidR="00EC3FE8" w:rsidRPr="00EC3FE8" w:rsidRDefault="00EC3FE8" w:rsidP="00CB55ED">
            <w:pPr>
              <w:rPr>
                <w:color w:val="000000"/>
                <w:sz w:val="20"/>
                <w:szCs w:val="20"/>
              </w:rPr>
            </w:pPr>
            <w:r w:rsidRPr="00EC3FE8">
              <w:rPr>
                <w:color w:val="000000"/>
                <w:sz w:val="20"/>
                <w:szCs w:val="20"/>
              </w:rPr>
              <w:t>1</w:t>
            </w:r>
          </w:p>
        </w:tc>
        <w:tc>
          <w:tcPr>
            <w:tcW w:w="648" w:type="dxa"/>
            <w:tcBorders>
              <w:top w:val="nil"/>
              <w:left w:val="nil"/>
              <w:bottom w:val="single" w:sz="4" w:space="0" w:color="D9D9D9"/>
              <w:right w:val="single" w:sz="4" w:space="0" w:color="000000"/>
            </w:tcBorders>
            <w:shd w:val="clear" w:color="auto" w:fill="auto"/>
            <w:noWrap/>
            <w:vAlign w:val="center"/>
            <w:hideMark/>
          </w:tcPr>
          <w:p w14:paraId="19BB5693" w14:textId="77777777" w:rsidR="00EC3FE8" w:rsidRPr="00EC3FE8" w:rsidRDefault="00EC3FE8" w:rsidP="00CB55ED">
            <w:pPr>
              <w:rPr>
                <w:color w:val="000000"/>
                <w:sz w:val="20"/>
                <w:szCs w:val="20"/>
              </w:rPr>
            </w:pPr>
            <w:r w:rsidRPr="00EC3FE8">
              <w:rPr>
                <w:color w:val="000000"/>
                <w:sz w:val="20"/>
                <w:szCs w:val="20"/>
              </w:rPr>
              <w:t>2</w:t>
            </w:r>
          </w:p>
        </w:tc>
        <w:tc>
          <w:tcPr>
            <w:tcW w:w="762" w:type="dxa"/>
            <w:tcBorders>
              <w:top w:val="nil"/>
              <w:left w:val="nil"/>
              <w:bottom w:val="single" w:sz="4" w:space="0" w:color="D9D9D9"/>
              <w:right w:val="nil"/>
            </w:tcBorders>
            <w:shd w:val="clear" w:color="auto" w:fill="auto"/>
            <w:noWrap/>
            <w:vAlign w:val="center"/>
            <w:hideMark/>
          </w:tcPr>
          <w:p w14:paraId="42F50BC3" w14:textId="77777777" w:rsidR="00EC3FE8" w:rsidRPr="00EC3FE8" w:rsidRDefault="00EC3FE8" w:rsidP="00CB55ED">
            <w:pPr>
              <w:rPr>
                <w:color w:val="000000"/>
                <w:sz w:val="20"/>
                <w:szCs w:val="20"/>
              </w:rPr>
            </w:pPr>
            <w:r w:rsidRPr="00EC3FE8">
              <w:rPr>
                <w:color w:val="000000"/>
                <w:sz w:val="20"/>
                <w:szCs w:val="20"/>
              </w:rPr>
              <w:t>131</w:t>
            </w:r>
          </w:p>
        </w:tc>
        <w:tc>
          <w:tcPr>
            <w:tcW w:w="648" w:type="dxa"/>
            <w:tcBorders>
              <w:top w:val="nil"/>
              <w:left w:val="nil"/>
              <w:bottom w:val="single" w:sz="4" w:space="0" w:color="D9D9D9"/>
              <w:right w:val="nil"/>
            </w:tcBorders>
            <w:shd w:val="clear" w:color="auto" w:fill="auto"/>
            <w:noWrap/>
            <w:vAlign w:val="center"/>
            <w:hideMark/>
          </w:tcPr>
          <w:p w14:paraId="4DD100D2" w14:textId="77777777" w:rsidR="00EC3FE8" w:rsidRPr="00EC3FE8" w:rsidRDefault="00EC3FE8" w:rsidP="00CB55ED">
            <w:pPr>
              <w:rPr>
                <w:color w:val="000000"/>
                <w:sz w:val="20"/>
                <w:szCs w:val="20"/>
              </w:rPr>
            </w:pPr>
            <w:r w:rsidRPr="00EC3FE8">
              <w:rPr>
                <w:color w:val="000000"/>
                <w:sz w:val="20"/>
                <w:szCs w:val="20"/>
              </w:rPr>
              <w:t>126</w:t>
            </w:r>
          </w:p>
        </w:tc>
        <w:tc>
          <w:tcPr>
            <w:tcW w:w="761" w:type="dxa"/>
            <w:tcBorders>
              <w:top w:val="nil"/>
              <w:left w:val="single" w:sz="4" w:space="0" w:color="000000"/>
              <w:bottom w:val="single" w:sz="4" w:space="0" w:color="D9D9D9"/>
              <w:right w:val="nil"/>
            </w:tcBorders>
            <w:shd w:val="clear" w:color="auto" w:fill="auto"/>
            <w:noWrap/>
            <w:vAlign w:val="center"/>
            <w:hideMark/>
          </w:tcPr>
          <w:p w14:paraId="66194EFB" w14:textId="77777777" w:rsidR="00EC3FE8" w:rsidRPr="00EC3FE8" w:rsidRDefault="00EC3FE8" w:rsidP="00CB55ED">
            <w:pPr>
              <w:rPr>
                <w:color w:val="000000"/>
                <w:sz w:val="20"/>
                <w:szCs w:val="20"/>
              </w:rPr>
            </w:pPr>
            <w:r w:rsidRPr="00EC3FE8">
              <w:rPr>
                <w:color w:val="000000"/>
                <w:sz w:val="20"/>
                <w:szCs w:val="20"/>
              </w:rPr>
              <w:t>10</w:t>
            </w:r>
          </w:p>
        </w:tc>
        <w:tc>
          <w:tcPr>
            <w:tcW w:w="648" w:type="dxa"/>
            <w:tcBorders>
              <w:top w:val="nil"/>
              <w:left w:val="nil"/>
              <w:bottom w:val="single" w:sz="4" w:space="0" w:color="D9D9D9"/>
              <w:right w:val="single" w:sz="4" w:space="0" w:color="000000"/>
            </w:tcBorders>
            <w:shd w:val="clear" w:color="auto" w:fill="auto"/>
            <w:noWrap/>
            <w:vAlign w:val="center"/>
            <w:hideMark/>
          </w:tcPr>
          <w:p w14:paraId="73F7D317" w14:textId="77777777" w:rsidR="00EC3FE8" w:rsidRPr="00EC3FE8" w:rsidRDefault="00EC3FE8" w:rsidP="00CB55ED">
            <w:pPr>
              <w:rPr>
                <w:color w:val="000000"/>
                <w:sz w:val="20"/>
                <w:szCs w:val="20"/>
              </w:rPr>
            </w:pPr>
            <w:r w:rsidRPr="00EC3FE8">
              <w:rPr>
                <w:color w:val="000000"/>
                <w:sz w:val="20"/>
                <w:szCs w:val="20"/>
              </w:rPr>
              <w:t>9</w:t>
            </w:r>
          </w:p>
        </w:tc>
        <w:tc>
          <w:tcPr>
            <w:tcW w:w="784" w:type="dxa"/>
            <w:tcBorders>
              <w:top w:val="nil"/>
              <w:left w:val="nil"/>
              <w:bottom w:val="single" w:sz="4" w:space="0" w:color="D9D9D9"/>
              <w:right w:val="nil"/>
            </w:tcBorders>
            <w:shd w:val="clear" w:color="auto" w:fill="auto"/>
            <w:noWrap/>
            <w:vAlign w:val="center"/>
            <w:hideMark/>
          </w:tcPr>
          <w:p w14:paraId="056A0661" w14:textId="77777777" w:rsidR="00EC3FE8" w:rsidRPr="00EC3FE8" w:rsidRDefault="00EC3FE8" w:rsidP="00CB55ED">
            <w:pPr>
              <w:rPr>
                <w:color w:val="000000"/>
                <w:sz w:val="20"/>
                <w:szCs w:val="20"/>
              </w:rPr>
            </w:pPr>
            <w:r w:rsidRPr="00EC3FE8">
              <w:rPr>
                <w:color w:val="000000"/>
                <w:sz w:val="20"/>
                <w:szCs w:val="20"/>
              </w:rPr>
              <w:t>13</w:t>
            </w:r>
          </w:p>
        </w:tc>
        <w:tc>
          <w:tcPr>
            <w:tcW w:w="666" w:type="dxa"/>
            <w:tcBorders>
              <w:top w:val="nil"/>
              <w:left w:val="nil"/>
              <w:bottom w:val="single" w:sz="4" w:space="0" w:color="D9D9D9"/>
              <w:right w:val="nil"/>
            </w:tcBorders>
            <w:shd w:val="clear" w:color="auto" w:fill="auto"/>
            <w:noWrap/>
            <w:vAlign w:val="center"/>
            <w:hideMark/>
          </w:tcPr>
          <w:p w14:paraId="4F8375CE" w14:textId="77777777" w:rsidR="00EC3FE8" w:rsidRPr="00EC3FE8" w:rsidRDefault="00EC3FE8" w:rsidP="00CB55ED">
            <w:pPr>
              <w:rPr>
                <w:color w:val="000000"/>
                <w:sz w:val="20"/>
                <w:szCs w:val="20"/>
              </w:rPr>
            </w:pPr>
            <w:r w:rsidRPr="00EC3FE8">
              <w:rPr>
                <w:color w:val="000000"/>
                <w:sz w:val="20"/>
                <w:szCs w:val="20"/>
              </w:rPr>
              <w:t>174</w:t>
            </w:r>
          </w:p>
        </w:tc>
        <w:tc>
          <w:tcPr>
            <w:tcW w:w="761" w:type="dxa"/>
            <w:tcBorders>
              <w:top w:val="nil"/>
              <w:left w:val="single" w:sz="4" w:space="0" w:color="000000"/>
              <w:bottom w:val="single" w:sz="4" w:space="0" w:color="D9D9D9"/>
              <w:right w:val="nil"/>
            </w:tcBorders>
            <w:shd w:val="clear" w:color="auto" w:fill="auto"/>
            <w:noWrap/>
            <w:vAlign w:val="center"/>
            <w:hideMark/>
          </w:tcPr>
          <w:p w14:paraId="014B2D04" w14:textId="77777777" w:rsidR="00EC3FE8" w:rsidRPr="00EC3FE8" w:rsidRDefault="00EC3FE8" w:rsidP="00CB55ED">
            <w:pPr>
              <w:rPr>
                <w:color w:val="000000"/>
                <w:sz w:val="20"/>
                <w:szCs w:val="20"/>
              </w:rPr>
            </w:pPr>
            <w:r w:rsidRPr="00EC3FE8">
              <w:rPr>
                <w:color w:val="000000"/>
                <w:sz w:val="20"/>
                <w:szCs w:val="20"/>
              </w:rPr>
              <w:t>660</w:t>
            </w:r>
          </w:p>
        </w:tc>
        <w:tc>
          <w:tcPr>
            <w:tcW w:w="1800" w:type="dxa"/>
            <w:tcBorders>
              <w:top w:val="nil"/>
              <w:left w:val="nil"/>
              <w:bottom w:val="single" w:sz="4" w:space="0" w:color="D9D9D9"/>
              <w:right w:val="nil"/>
            </w:tcBorders>
            <w:shd w:val="clear" w:color="auto" w:fill="auto"/>
            <w:noWrap/>
            <w:vAlign w:val="center"/>
            <w:hideMark/>
          </w:tcPr>
          <w:p w14:paraId="3C0AA960" w14:textId="77777777" w:rsidR="00EC3FE8" w:rsidRPr="00EC3FE8" w:rsidRDefault="00EC3FE8" w:rsidP="00CB55ED">
            <w:pPr>
              <w:rPr>
                <w:color w:val="000000"/>
                <w:sz w:val="20"/>
                <w:szCs w:val="20"/>
              </w:rPr>
            </w:pPr>
            <w:r w:rsidRPr="00EC3FE8">
              <w:rPr>
                <w:color w:val="000000"/>
                <w:sz w:val="20"/>
                <w:szCs w:val="20"/>
              </w:rPr>
              <w:t>1121 (1010, 1258)</w:t>
            </w:r>
          </w:p>
        </w:tc>
        <w:tc>
          <w:tcPr>
            <w:tcW w:w="1800" w:type="dxa"/>
            <w:tcBorders>
              <w:top w:val="nil"/>
              <w:left w:val="nil"/>
              <w:bottom w:val="single" w:sz="4" w:space="0" w:color="D9D9D9"/>
              <w:right w:val="single" w:sz="4" w:space="0" w:color="000000"/>
            </w:tcBorders>
            <w:shd w:val="clear" w:color="auto" w:fill="auto"/>
            <w:noWrap/>
            <w:vAlign w:val="center"/>
            <w:hideMark/>
          </w:tcPr>
          <w:p w14:paraId="0010A730" w14:textId="77777777" w:rsidR="00EC3FE8" w:rsidRPr="00EC3FE8" w:rsidRDefault="00EC3FE8" w:rsidP="00CB55ED">
            <w:pPr>
              <w:rPr>
                <w:color w:val="000000"/>
                <w:sz w:val="20"/>
                <w:szCs w:val="20"/>
              </w:rPr>
            </w:pPr>
            <w:r w:rsidRPr="00EC3FE8">
              <w:rPr>
                <w:color w:val="000000"/>
                <w:sz w:val="20"/>
                <w:szCs w:val="20"/>
              </w:rPr>
              <w:t>0.55 (0.28, 0.76)</w:t>
            </w:r>
          </w:p>
        </w:tc>
      </w:tr>
      <w:tr w:rsidR="00EC3FE8" w:rsidRPr="00EC3FE8" w14:paraId="59612F24" w14:textId="77777777" w:rsidTr="00EC3FE8">
        <w:trPr>
          <w:trHeight w:val="320"/>
        </w:trPr>
        <w:tc>
          <w:tcPr>
            <w:tcW w:w="1781" w:type="dxa"/>
            <w:tcBorders>
              <w:top w:val="nil"/>
              <w:left w:val="single" w:sz="4" w:space="0" w:color="000000"/>
              <w:bottom w:val="single" w:sz="4" w:space="0" w:color="D9D9D9"/>
              <w:right w:val="nil"/>
            </w:tcBorders>
            <w:shd w:val="clear" w:color="auto" w:fill="auto"/>
            <w:noWrap/>
            <w:vAlign w:val="center"/>
            <w:hideMark/>
          </w:tcPr>
          <w:p w14:paraId="589C9ECA" w14:textId="77777777" w:rsidR="00EC3FE8" w:rsidRPr="00EC3FE8" w:rsidRDefault="00EC3FE8" w:rsidP="00EC3FE8">
            <w:pPr>
              <w:rPr>
                <w:color w:val="000000"/>
                <w:sz w:val="20"/>
                <w:szCs w:val="20"/>
              </w:rPr>
            </w:pPr>
            <w:r w:rsidRPr="00EC3FE8">
              <w:rPr>
                <w:color w:val="000000"/>
                <w:sz w:val="20"/>
                <w:szCs w:val="20"/>
              </w:rPr>
              <w:t>7. Iowa</w:t>
            </w:r>
          </w:p>
        </w:tc>
        <w:tc>
          <w:tcPr>
            <w:tcW w:w="761" w:type="dxa"/>
            <w:tcBorders>
              <w:top w:val="nil"/>
              <w:left w:val="single" w:sz="4" w:space="0" w:color="000000"/>
              <w:bottom w:val="single" w:sz="4" w:space="0" w:color="D9D9D9"/>
              <w:right w:val="nil"/>
            </w:tcBorders>
            <w:shd w:val="clear" w:color="auto" w:fill="auto"/>
            <w:noWrap/>
            <w:vAlign w:val="center"/>
            <w:hideMark/>
          </w:tcPr>
          <w:p w14:paraId="0B8491E8" w14:textId="77777777" w:rsidR="00EC3FE8" w:rsidRPr="00EC3FE8" w:rsidRDefault="00EC3FE8" w:rsidP="00CB55ED">
            <w:pPr>
              <w:rPr>
                <w:color w:val="000000"/>
                <w:sz w:val="20"/>
                <w:szCs w:val="20"/>
              </w:rPr>
            </w:pPr>
            <w:r w:rsidRPr="00EC3FE8">
              <w:rPr>
                <w:color w:val="000000"/>
                <w:sz w:val="20"/>
                <w:szCs w:val="20"/>
              </w:rPr>
              <w:t>555</w:t>
            </w:r>
          </w:p>
        </w:tc>
        <w:tc>
          <w:tcPr>
            <w:tcW w:w="648" w:type="dxa"/>
            <w:tcBorders>
              <w:top w:val="nil"/>
              <w:left w:val="nil"/>
              <w:bottom w:val="single" w:sz="4" w:space="0" w:color="D9D9D9"/>
              <w:right w:val="single" w:sz="4" w:space="0" w:color="000000"/>
            </w:tcBorders>
            <w:shd w:val="clear" w:color="auto" w:fill="auto"/>
            <w:noWrap/>
            <w:vAlign w:val="center"/>
            <w:hideMark/>
          </w:tcPr>
          <w:p w14:paraId="77DE2F78" w14:textId="77777777" w:rsidR="00EC3FE8" w:rsidRPr="00EC3FE8" w:rsidRDefault="00EC3FE8" w:rsidP="00CB55ED">
            <w:pPr>
              <w:rPr>
                <w:color w:val="000000"/>
                <w:sz w:val="20"/>
                <w:szCs w:val="20"/>
              </w:rPr>
            </w:pPr>
            <w:r w:rsidRPr="00EC3FE8">
              <w:rPr>
                <w:color w:val="000000"/>
                <w:sz w:val="20"/>
                <w:szCs w:val="20"/>
              </w:rPr>
              <w:t>793</w:t>
            </w:r>
          </w:p>
        </w:tc>
        <w:tc>
          <w:tcPr>
            <w:tcW w:w="762" w:type="dxa"/>
            <w:tcBorders>
              <w:top w:val="nil"/>
              <w:left w:val="nil"/>
              <w:bottom w:val="single" w:sz="4" w:space="0" w:color="D9D9D9"/>
              <w:right w:val="nil"/>
            </w:tcBorders>
            <w:shd w:val="clear" w:color="auto" w:fill="auto"/>
            <w:noWrap/>
            <w:vAlign w:val="center"/>
            <w:hideMark/>
          </w:tcPr>
          <w:p w14:paraId="21D005A8" w14:textId="77777777" w:rsidR="00EC3FE8" w:rsidRPr="00EC3FE8" w:rsidRDefault="00EC3FE8" w:rsidP="00CB55ED">
            <w:pPr>
              <w:rPr>
                <w:color w:val="000000"/>
                <w:sz w:val="20"/>
                <w:szCs w:val="20"/>
              </w:rPr>
            </w:pPr>
            <w:r w:rsidRPr="00EC3FE8">
              <w:rPr>
                <w:color w:val="000000"/>
                <w:sz w:val="20"/>
                <w:szCs w:val="20"/>
              </w:rPr>
              <w:t>57</w:t>
            </w:r>
          </w:p>
        </w:tc>
        <w:tc>
          <w:tcPr>
            <w:tcW w:w="648" w:type="dxa"/>
            <w:tcBorders>
              <w:top w:val="nil"/>
              <w:left w:val="nil"/>
              <w:bottom w:val="single" w:sz="4" w:space="0" w:color="D9D9D9"/>
              <w:right w:val="nil"/>
            </w:tcBorders>
            <w:shd w:val="clear" w:color="auto" w:fill="auto"/>
            <w:noWrap/>
            <w:vAlign w:val="center"/>
            <w:hideMark/>
          </w:tcPr>
          <w:p w14:paraId="4475C9A2" w14:textId="77777777" w:rsidR="00EC3FE8" w:rsidRPr="00EC3FE8" w:rsidRDefault="00EC3FE8" w:rsidP="00CB55ED">
            <w:pPr>
              <w:rPr>
                <w:color w:val="000000"/>
                <w:sz w:val="20"/>
                <w:szCs w:val="20"/>
              </w:rPr>
            </w:pPr>
            <w:r w:rsidRPr="00EC3FE8">
              <w:rPr>
                <w:color w:val="000000"/>
                <w:sz w:val="20"/>
                <w:szCs w:val="20"/>
              </w:rPr>
              <w:t>59</w:t>
            </w:r>
          </w:p>
        </w:tc>
        <w:tc>
          <w:tcPr>
            <w:tcW w:w="761" w:type="dxa"/>
            <w:tcBorders>
              <w:top w:val="nil"/>
              <w:left w:val="single" w:sz="4" w:space="0" w:color="000000"/>
              <w:bottom w:val="single" w:sz="4" w:space="0" w:color="D9D9D9"/>
              <w:right w:val="nil"/>
            </w:tcBorders>
            <w:shd w:val="clear" w:color="auto" w:fill="auto"/>
            <w:noWrap/>
            <w:vAlign w:val="center"/>
            <w:hideMark/>
          </w:tcPr>
          <w:p w14:paraId="75C53041" w14:textId="77777777" w:rsidR="00EC3FE8" w:rsidRPr="00EC3FE8" w:rsidRDefault="00EC3FE8" w:rsidP="00CB55ED">
            <w:pPr>
              <w:rPr>
                <w:color w:val="000000"/>
                <w:sz w:val="20"/>
                <w:szCs w:val="20"/>
              </w:rPr>
            </w:pPr>
            <w:r w:rsidRPr="00EC3FE8">
              <w:rPr>
                <w:color w:val="000000"/>
                <w:sz w:val="20"/>
                <w:szCs w:val="20"/>
              </w:rPr>
              <w:t>0</w:t>
            </w:r>
          </w:p>
        </w:tc>
        <w:tc>
          <w:tcPr>
            <w:tcW w:w="648" w:type="dxa"/>
            <w:tcBorders>
              <w:top w:val="nil"/>
              <w:left w:val="nil"/>
              <w:bottom w:val="single" w:sz="4" w:space="0" w:color="D9D9D9"/>
              <w:right w:val="single" w:sz="4" w:space="0" w:color="000000"/>
            </w:tcBorders>
            <w:shd w:val="clear" w:color="auto" w:fill="auto"/>
            <w:noWrap/>
            <w:vAlign w:val="center"/>
            <w:hideMark/>
          </w:tcPr>
          <w:p w14:paraId="28D916BD" w14:textId="77777777" w:rsidR="00EC3FE8" w:rsidRPr="00EC3FE8" w:rsidRDefault="00EC3FE8" w:rsidP="00CB55ED">
            <w:pPr>
              <w:rPr>
                <w:color w:val="000000"/>
                <w:sz w:val="20"/>
                <w:szCs w:val="20"/>
              </w:rPr>
            </w:pPr>
            <w:r w:rsidRPr="00EC3FE8">
              <w:rPr>
                <w:color w:val="000000"/>
                <w:sz w:val="20"/>
                <w:szCs w:val="20"/>
              </w:rPr>
              <w:t>0</w:t>
            </w:r>
          </w:p>
        </w:tc>
        <w:tc>
          <w:tcPr>
            <w:tcW w:w="762" w:type="dxa"/>
            <w:tcBorders>
              <w:top w:val="nil"/>
              <w:left w:val="nil"/>
              <w:bottom w:val="single" w:sz="4" w:space="0" w:color="D9D9D9"/>
              <w:right w:val="nil"/>
            </w:tcBorders>
            <w:shd w:val="clear" w:color="auto" w:fill="auto"/>
            <w:noWrap/>
            <w:vAlign w:val="center"/>
            <w:hideMark/>
          </w:tcPr>
          <w:p w14:paraId="2B4A2482" w14:textId="77777777" w:rsidR="00EC3FE8" w:rsidRPr="00EC3FE8" w:rsidRDefault="00EC3FE8" w:rsidP="00CB55ED">
            <w:pPr>
              <w:rPr>
                <w:color w:val="000000"/>
                <w:sz w:val="20"/>
                <w:szCs w:val="20"/>
              </w:rPr>
            </w:pPr>
            <w:r w:rsidRPr="00EC3FE8">
              <w:rPr>
                <w:color w:val="000000"/>
                <w:sz w:val="20"/>
                <w:szCs w:val="20"/>
              </w:rPr>
              <w:t>63</w:t>
            </w:r>
          </w:p>
        </w:tc>
        <w:tc>
          <w:tcPr>
            <w:tcW w:w="648" w:type="dxa"/>
            <w:tcBorders>
              <w:top w:val="nil"/>
              <w:left w:val="nil"/>
              <w:bottom w:val="single" w:sz="4" w:space="0" w:color="D9D9D9"/>
              <w:right w:val="nil"/>
            </w:tcBorders>
            <w:shd w:val="clear" w:color="auto" w:fill="auto"/>
            <w:noWrap/>
            <w:vAlign w:val="center"/>
            <w:hideMark/>
          </w:tcPr>
          <w:p w14:paraId="56674C84" w14:textId="77777777" w:rsidR="00EC3FE8" w:rsidRPr="00EC3FE8" w:rsidRDefault="00EC3FE8" w:rsidP="00CB55ED">
            <w:pPr>
              <w:rPr>
                <w:color w:val="000000"/>
                <w:sz w:val="20"/>
                <w:szCs w:val="20"/>
              </w:rPr>
            </w:pPr>
            <w:r w:rsidRPr="00EC3FE8">
              <w:rPr>
                <w:color w:val="000000"/>
                <w:sz w:val="20"/>
                <w:szCs w:val="20"/>
              </w:rPr>
              <w:t>116</w:t>
            </w:r>
          </w:p>
        </w:tc>
        <w:tc>
          <w:tcPr>
            <w:tcW w:w="761" w:type="dxa"/>
            <w:tcBorders>
              <w:top w:val="nil"/>
              <w:left w:val="single" w:sz="4" w:space="0" w:color="000000"/>
              <w:bottom w:val="single" w:sz="4" w:space="0" w:color="D9D9D9"/>
              <w:right w:val="nil"/>
            </w:tcBorders>
            <w:shd w:val="clear" w:color="auto" w:fill="auto"/>
            <w:noWrap/>
            <w:vAlign w:val="center"/>
            <w:hideMark/>
          </w:tcPr>
          <w:p w14:paraId="53EF541F" w14:textId="77777777" w:rsidR="00EC3FE8" w:rsidRPr="00EC3FE8" w:rsidRDefault="00EC3FE8" w:rsidP="00CB55ED">
            <w:pPr>
              <w:rPr>
                <w:color w:val="000000"/>
                <w:sz w:val="20"/>
                <w:szCs w:val="20"/>
              </w:rPr>
            </w:pPr>
            <w:r w:rsidRPr="00EC3FE8">
              <w:rPr>
                <w:color w:val="000000"/>
                <w:sz w:val="20"/>
                <w:szCs w:val="20"/>
              </w:rPr>
              <w:t>23</w:t>
            </w:r>
          </w:p>
        </w:tc>
        <w:tc>
          <w:tcPr>
            <w:tcW w:w="648" w:type="dxa"/>
            <w:tcBorders>
              <w:top w:val="nil"/>
              <w:left w:val="nil"/>
              <w:bottom w:val="single" w:sz="4" w:space="0" w:color="D9D9D9"/>
              <w:right w:val="single" w:sz="4" w:space="0" w:color="000000"/>
            </w:tcBorders>
            <w:shd w:val="clear" w:color="auto" w:fill="auto"/>
            <w:noWrap/>
            <w:vAlign w:val="center"/>
            <w:hideMark/>
          </w:tcPr>
          <w:p w14:paraId="1F7AFFE2" w14:textId="77777777" w:rsidR="00EC3FE8" w:rsidRPr="00EC3FE8" w:rsidRDefault="00EC3FE8" w:rsidP="00CB55ED">
            <w:pPr>
              <w:rPr>
                <w:color w:val="000000"/>
                <w:sz w:val="20"/>
                <w:szCs w:val="20"/>
              </w:rPr>
            </w:pPr>
            <w:r w:rsidRPr="00EC3FE8">
              <w:rPr>
                <w:color w:val="000000"/>
                <w:sz w:val="20"/>
                <w:szCs w:val="20"/>
              </w:rPr>
              <w:t>13</w:t>
            </w:r>
          </w:p>
        </w:tc>
        <w:tc>
          <w:tcPr>
            <w:tcW w:w="784" w:type="dxa"/>
            <w:tcBorders>
              <w:top w:val="nil"/>
              <w:left w:val="nil"/>
              <w:bottom w:val="single" w:sz="4" w:space="0" w:color="D9D9D9"/>
              <w:right w:val="nil"/>
            </w:tcBorders>
            <w:shd w:val="clear" w:color="auto" w:fill="auto"/>
            <w:noWrap/>
            <w:vAlign w:val="center"/>
            <w:hideMark/>
          </w:tcPr>
          <w:p w14:paraId="4CB733AD" w14:textId="77777777" w:rsidR="00EC3FE8" w:rsidRPr="00EC3FE8" w:rsidRDefault="00EC3FE8" w:rsidP="00CB55ED">
            <w:pPr>
              <w:rPr>
                <w:color w:val="000000"/>
                <w:sz w:val="20"/>
                <w:szCs w:val="20"/>
              </w:rPr>
            </w:pPr>
            <w:r w:rsidRPr="00EC3FE8">
              <w:rPr>
                <w:color w:val="000000"/>
                <w:sz w:val="20"/>
                <w:szCs w:val="20"/>
              </w:rPr>
              <w:t>6</w:t>
            </w:r>
          </w:p>
        </w:tc>
        <w:tc>
          <w:tcPr>
            <w:tcW w:w="666" w:type="dxa"/>
            <w:tcBorders>
              <w:top w:val="nil"/>
              <w:left w:val="nil"/>
              <w:bottom w:val="single" w:sz="4" w:space="0" w:color="D9D9D9"/>
              <w:right w:val="nil"/>
            </w:tcBorders>
            <w:shd w:val="clear" w:color="auto" w:fill="auto"/>
            <w:noWrap/>
            <w:vAlign w:val="center"/>
            <w:hideMark/>
          </w:tcPr>
          <w:p w14:paraId="2B4664FE" w14:textId="77777777" w:rsidR="00EC3FE8" w:rsidRPr="00EC3FE8" w:rsidRDefault="00EC3FE8" w:rsidP="00CB55ED">
            <w:pPr>
              <w:rPr>
                <w:color w:val="000000"/>
                <w:sz w:val="20"/>
                <w:szCs w:val="20"/>
              </w:rPr>
            </w:pPr>
            <w:r w:rsidRPr="00EC3FE8">
              <w:rPr>
                <w:color w:val="000000"/>
                <w:sz w:val="20"/>
                <w:szCs w:val="20"/>
              </w:rPr>
              <w:t>7</w:t>
            </w:r>
          </w:p>
        </w:tc>
        <w:tc>
          <w:tcPr>
            <w:tcW w:w="761" w:type="dxa"/>
            <w:tcBorders>
              <w:top w:val="nil"/>
              <w:left w:val="single" w:sz="4" w:space="0" w:color="000000"/>
              <w:bottom w:val="single" w:sz="4" w:space="0" w:color="D9D9D9"/>
              <w:right w:val="nil"/>
            </w:tcBorders>
            <w:shd w:val="clear" w:color="auto" w:fill="auto"/>
            <w:noWrap/>
            <w:vAlign w:val="center"/>
            <w:hideMark/>
          </w:tcPr>
          <w:p w14:paraId="469D2264" w14:textId="77777777" w:rsidR="00EC3FE8" w:rsidRPr="00EC3FE8" w:rsidRDefault="00EC3FE8" w:rsidP="00CB55ED">
            <w:pPr>
              <w:rPr>
                <w:color w:val="000000"/>
                <w:sz w:val="20"/>
                <w:szCs w:val="20"/>
              </w:rPr>
            </w:pPr>
            <w:r w:rsidRPr="00EC3FE8">
              <w:rPr>
                <w:color w:val="000000"/>
                <w:sz w:val="20"/>
                <w:szCs w:val="20"/>
              </w:rPr>
              <w:t>705</w:t>
            </w:r>
          </w:p>
        </w:tc>
        <w:tc>
          <w:tcPr>
            <w:tcW w:w="1800" w:type="dxa"/>
            <w:tcBorders>
              <w:top w:val="nil"/>
              <w:left w:val="nil"/>
              <w:bottom w:val="single" w:sz="4" w:space="0" w:color="D9D9D9"/>
              <w:right w:val="nil"/>
            </w:tcBorders>
            <w:shd w:val="clear" w:color="auto" w:fill="auto"/>
            <w:noWrap/>
            <w:vAlign w:val="center"/>
            <w:hideMark/>
          </w:tcPr>
          <w:p w14:paraId="153D200F" w14:textId="77777777" w:rsidR="00EC3FE8" w:rsidRPr="00EC3FE8" w:rsidRDefault="00EC3FE8" w:rsidP="00CB55ED">
            <w:pPr>
              <w:rPr>
                <w:color w:val="000000"/>
                <w:sz w:val="20"/>
                <w:szCs w:val="20"/>
              </w:rPr>
            </w:pPr>
            <w:r w:rsidRPr="00EC3FE8">
              <w:rPr>
                <w:color w:val="000000"/>
                <w:sz w:val="20"/>
                <w:szCs w:val="20"/>
              </w:rPr>
              <w:t>989 (952, 1010)</w:t>
            </w:r>
          </w:p>
        </w:tc>
        <w:tc>
          <w:tcPr>
            <w:tcW w:w="1800" w:type="dxa"/>
            <w:tcBorders>
              <w:top w:val="nil"/>
              <w:left w:val="nil"/>
              <w:bottom w:val="single" w:sz="4" w:space="0" w:color="D9D9D9"/>
              <w:right w:val="single" w:sz="4" w:space="0" w:color="000000"/>
            </w:tcBorders>
            <w:shd w:val="clear" w:color="auto" w:fill="auto"/>
            <w:noWrap/>
            <w:vAlign w:val="center"/>
            <w:hideMark/>
          </w:tcPr>
          <w:p w14:paraId="6503AF19" w14:textId="77777777" w:rsidR="00EC3FE8" w:rsidRPr="00EC3FE8" w:rsidRDefault="00EC3FE8" w:rsidP="00CB55ED">
            <w:pPr>
              <w:rPr>
                <w:color w:val="000000"/>
                <w:sz w:val="20"/>
                <w:szCs w:val="20"/>
              </w:rPr>
            </w:pPr>
            <w:r w:rsidRPr="00EC3FE8">
              <w:rPr>
                <w:color w:val="000000"/>
                <w:sz w:val="20"/>
                <w:szCs w:val="20"/>
              </w:rPr>
              <w:t>0.75 (0.54, 0.88)</w:t>
            </w:r>
          </w:p>
        </w:tc>
      </w:tr>
      <w:tr w:rsidR="00EC3FE8" w:rsidRPr="00EC3FE8" w14:paraId="05C40563" w14:textId="77777777" w:rsidTr="00EC3FE8">
        <w:trPr>
          <w:trHeight w:val="320"/>
        </w:trPr>
        <w:tc>
          <w:tcPr>
            <w:tcW w:w="1781" w:type="dxa"/>
            <w:tcBorders>
              <w:top w:val="nil"/>
              <w:left w:val="single" w:sz="4" w:space="0" w:color="000000"/>
              <w:bottom w:val="single" w:sz="4" w:space="0" w:color="D9D9D9"/>
              <w:right w:val="nil"/>
            </w:tcBorders>
            <w:shd w:val="clear" w:color="auto" w:fill="auto"/>
            <w:noWrap/>
            <w:vAlign w:val="center"/>
            <w:hideMark/>
          </w:tcPr>
          <w:p w14:paraId="005A68D9" w14:textId="77777777" w:rsidR="00EC3FE8" w:rsidRPr="00EC3FE8" w:rsidRDefault="00EC3FE8" w:rsidP="00EC3FE8">
            <w:pPr>
              <w:rPr>
                <w:color w:val="000000"/>
                <w:sz w:val="20"/>
                <w:szCs w:val="20"/>
              </w:rPr>
            </w:pPr>
            <w:r w:rsidRPr="00EC3FE8">
              <w:rPr>
                <w:color w:val="000000"/>
                <w:sz w:val="20"/>
                <w:szCs w:val="20"/>
              </w:rPr>
              <w:t>8. Illinois</w:t>
            </w:r>
          </w:p>
        </w:tc>
        <w:tc>
          <w:tcPr>
            <w:tcW w:w="761" w:type="dxa"/>
            <w:tcBorders>
              <w:top w:val="nil"/>
              <w:left w:val="single" w:sz="4" w:space="0" w:color="000000"/>
              <w:bottom w:val="single" w:sz="4" w:space="0" w:color="D9D9D9"/>
              <w:right w:val="nil"/>
            </w:tcBorders>
            <w:shd w:val="clear" w:color="auto" w:fill="auto"/>
            <w:noWrap/>
            <w:vAlign w:val="center"/>
            <w:hideMark/>
          </w:tcPr>
          <w:p w14:paraId="27750E79" w14:textId="77777777" w:rsidR="00EC3FE8" w:rsidRPr="00EC3FE8" w:rsidRDefault="00EC3FE8" w:rsidP="00CB55ED">
            <w:pPr>
              <w:rPr>
                <w:color w:val="000000"/>
                <w:sz w:val="20"/>
                <w:szCs w:val="20"/>
              </w:rPr>
            </w:pPr>
            <w:r w:rsidRPr="00EC3FE8">
              <w:rPr>
                <w:color w:val="000000"/>
                <w:sz w:val="20"/>
                <w:szCs w:val="20"/>
              </w:rPr>
              <w:t>160</w:t>
            </w:r>
          </w:p>
        </w:tc>
        <w:tc>
          <w:tcPr>
            <w:tcW w:w="648" w:type="dxa"/>
            <w:tcBorders>
              <w:top w:val="nil"/>
              <w:left w:val="nil"/>
              <w:bottom w:val="single" w:sz="4" w:space="0" w:color="D9D9D9"/>
              <w:right w:val="single" w:sz="4" w:space="0" w:color="000000"/>
            </w:tcBorders>
            <w:shd w:val="clear" w:color="auto" w:fill="auto"/>
            <w:noWrap/>
            <w:vAlign w:val="center"/>
            <w:hideMark/>
          </w:tcPr>
          <w:p w14:paraId="50B8EFEE" w14:textId="77777777" w:rsidR="00EC3FE8" w:rsidRPr="00EC3FE8" w:rsidRDefault="00EC3FE8" w:rsidP="00CB55ED">
            <w:pPr>
              <w:rPr>
                <w:color w:val="000000"/>
                <w:sz w:val="20"/>
                <w:szCs w:val="20"/>
              </w:rPr>
            </w:pPr>
            <w:r w:rsidRPr="00EC3FE8">
              <w:rPr>
                <w:color w:val="000000"/>
                <w:sz w:val="20"/>
                <w:szCs w:val="20"/>
              </w:rPr>
              <w:t>191</w:t>
            </w:r>
          </w:p>
        </w:tc>
        <w:tc>
          <w:tcPr>
            <w:tcW w:w="762" w:type="dxa"/>
            <w:tcBorders>
              <w:top w:val="nil"/>
              <w:left w:val="nil"/>
              <w:bottom w:val="single" w:sz="4" w:space="0" w:color="D9D9D9"/>
              <w:right w:val="nil"/>
            </w:tcBorders>
            <w:shd w:val="clear" w:color="auto" w:fill="auto"/>
            <w:noWrap/>
            <w:vAlign w:val="center"/>
            <w:hideMark/>
          </w:tcPr>
          <w:p w14:paraId="61D9599F" w14:textId="77777777" w:rsidR="00EC3FE8" w:rsidRPr="00EC3FE8" w:rsidRDefault="00EC3FE8" w:rsidP="00CB55ED">
            <w:pPr>
              <w:rPr>
                <w:color w:val="000000"/>
                <w:sz w:val="20"/>
                <w:szCs w:val="20"/>
              </w:rPr>
            </w:pPr>
            <w:r w:rsidRPr="00EC3FE8">
              <w:rPr>
                <w:color w:val="000000"/>
                <w:sz w:val="20"/>
                <w:szCs w:val="20"/>
              </w:rPr>
              <w:t>143</w:t>
            </w:r>
          </w:p>
        </w:tc>
        <w:tc>
          <w:tcPr>
            <w:tcW w:w="648" w:type="dxa"/>
            <w:tcBorders>
              <w:top w:val="nil"/>
              <w:left w:val="nil"/>
              <w:bottom w:val="single" w:sz="4" w:space="0" w:color="D9D9D9"/>
              <w:right w:val="nil"/>
            </w:tcBorders>
            <w:shd w:val="clear" w:color="auto" w:fill="auto"/>
            <w:noWrap/>
            <w:vAlign w:val="center"/>
            <w:hideMark/>
          </w:tcPr>
          <w:p w14:paraId="6A5012A2" w14:textId="77777777" w:rsidR="00EC3FE8" w:rsidRPr="00EC3FE8" w:rsidRDefault="00EC3FE8" w:rsidP="00CB55ED">
            <w:pPr>
              <w:rPr>
                <w:color w:val="000000"/>
                <w:sz w:val="20"/>
                <w:szCs w:val="20"/>
              </w:rPr>
            </w:pPr>
            <w:r w:rsidRPr="00EC3FE8">
              <w:rPr>
                <w:color w:val="000000"/>
                <w:sz w:val="20"/>
                <w:szCs w:val="20"/>
              </w:rPr>
              <w:t>121</w:t>
            </w:r>
          </w:p>
        </w:tc>
        <w:tc>
          <w:tcPr>
            <w:tcW w:w="761" w:type="dxa"/>
            <w:tcBorders>
              <w:top w:val="nil"/>
              <w:left w:val="single" w:sz="4" w:space="0" w:color="000000"/>
              <w:bottom w:val="single" w:sz="4" w:space="0" w:color="D9D9D9"/>
              <w:right w:val="nil"/>
            </w:tcBorders>
            <w:shd w:val="clear" w:color="auto" w:fill="auto"/>
            <w:noWrap/>
            <w:vAlign w:val="center"/>
            <w:hideMark/>
          </w:tcPr>
          <w:p w14:paraId="1CE7C3F2" w14:textId="77777777" w:rsidR="00EC3FE8" w:rsidRPr="00EC3FE8" w:rsidRDefault="00EC3FE8" w:rsidP="00CB55ED">
            <w:pPr>
              <w:rPr>
                <w:color w:val="000000"/>
                <w:sz w:val="20"/>
                <w:szCs w:val="20"/>
              </w:rPr>
            </w:pPr>
            <w:r w:rsidRPr="00EC3FE8">
              <w:rPr>
                <w:color w:val="000000"/>
                <w:sz w:val="20"/>
                <w:szCs w:val="20"/>
              </w:rPr>
              <w:t>126</w:t>
            </w:r>
          </w:p>
        </w:tc>
        <w:tc>
          <w:tcPr>
            <w:tcW w:w="648" w:type="dxa"/>
            <w:tcBorders>
              <w:top w:val="nil"/>
              <w:left w:val="nil"/>
              <w:bottom w:val="single" w:sz="4" w:space="0" w:color="D9D9D9"/>
              <w:right w:val="single" w:sz="4" w:space="0" w:color="000000"/>
            </w:tcBorders>
            <w:shd w:val="clear" w:color="auto" w:fill="auto"/>
            <w:noWrap/>
            <w:vAlign w:val="center"/>
            <w:hideMark/>
          </w:tcPr>
          <w:p w14:paraId="0254CE65" w14:textId="77777777" w:rsidR="00EC3FE8" w:rsidRPr="00EC3FE8" w:rsidRDefault="00EC3FE8" w:rsidP="00CB55ED">
            <w:pPr>
              <w:rPr>
                <w:color w:val="000000"/>
                <w:sz w:val="20"/>
                <w:szCs w:val="20"/>
              </w:rPr>
            </w:pPr>
            <w:r w:rsidRPr="00EC3FE8">
              <w:rPr>
                <w:color w:val="000000"/>
                <w:sz w:val="20"/>
                <w:szCs w:val="20"/>
              </w:rPr>
              <w:t>170</w:t>
            </w:r>
          </w:p>
        </w:tc>
        <w:tc>
          <w:tcPr>
            <w:tcW w:w="762" w:type="dxa"/>
            <w:tcBorders>
              <w:top w:val="nil"/>
              <w:left w:val="nil"/>
              <w:bottom w:val="single" w:sz="4" w:space="0" w:color="D9D9D9"/>
              <w:right w:val="nil"/>
            </w:tcBorders>
            <w:shd w:val="clear" w:color="auto" w:fill="auto"/>
            <w:noWrap/>
            <w:vAlign w:val="center"/>
            <w:hideMark/>
          </w:tcPr>
          <w:p w14:paraId="0A7EA401" w14:textId="77777777" w:rsidR="00EC3FE8" w:rsidRPr="00EC3FE8" w:rsidRDefault="00EC3FE8" w:rsidP="00CB55ED">
            <w:pPr>
              <w:rPr>
                <w:color w:val="000000"/>
                <w:sz w:val="20"/>
                <w:szCs w:val="20"/>
              </w:rPr>
            </w:pPr>
            <w:r w:rsidRPr="00EC3FE8">
              <w:rPr>
                <w:color w:val="000000"/>
                <w:sz w:val="20"/>
                <w:szCs w:val="20"/>
              </w:rPr>
              <w:t>157</w:t>
            </w:r>
          </w:p>
        </w:tc>
        <w:tc>
          <w:tcPr>
            <w:tcW w:w="648" w:type="dxa"/>
            <w:tcBorders>
              <w:top w:val="nil"/>
              <w:left w:val="nil"/>
              <w:bottom w:val="single" w:sz="4" w:space="0" w:color="D9D9D9"/>
              <w:right w:val="nil"/>
            </w:tcBorders>
            <w:shd w:val="clear" w:color="auto" w:fill="auto"/>
            <w:noWrap/>
            <w:vAlign w:val="center"/>
            <w:hideMark/>
          </w:tcPr>
          <w:p w14:paraId="37666D65" w14:textId="77777777" w:rsidR="00EC3FE8" w:rsidRPr="00EC3FE8" w:rsidRDefault="00EC3FE8" w:rsidP="00CB55ED">
            <w:pPr>
              <w:rPr>
                <w:color w:val="000000"/>
                <w:sz w:val="20"/>
                <w:szCs w:val="20"/>
              </w:rPr>
            </w:pPr>
            <w:r w:rsidRPr="00EC3FE8">
              <w:rPr>
                <w:color w:val="000000"/>
                <w:sz w:val="20"/>
                <w:szCs w:val="20"/>
              </w:rPr>
              <w:t>368</w:t>
            </w:r>
          </w:p>
        </w:tc>
        <w:tc>
          <w:tcPr>
            <w:tcW w:w="761" w:type="dxa"/>
            <w:tcBorders>
              <w:top w:val="nil"/>
              <w:left w:val="single" w:sz="4" w:space="0" w:color="000000"/>
              <w:bottom w:val="single" w:sz="4" w:space="0" w:color="D9D9D9"/>
              <w:right w:val="nil"/>
            </w:tcBorders>
            <w:shd w:val="clear" w:color="auto" w:fill="auto"/>
            <w:noWrap/>
            <w:vAlign w:val="center"/>
            <w:hideMark/>
          </w:tcPr>
          <w:p w14:paraId="6F7F7A8B" w14:textId="77777777" w:rsidR="00EC3FE8" w:rsidRPr="00EC3FE8" w:rsidRDefault="00EC3FE8" w:rsidP="00CB55ED">
            <w:pPr>
              <w:rPr>
                <w:color w:val="000000"/>
                <w:sz w:val="20"/>
                <w:szCs w:val="20"/>
              </w:rPr>
            </w:pPr>
            <w:r w:rsidRPr="00EC3FE8">
              <w:rPr>
                <w:color w:val="000000"/>
                <w:sz w:val="20"/>
                <w:szCs w:val="20"/>
              </w:rPr>
              <w:t>25</w:t>
            </w:r>
          </w:p>
        </w:tc>
        <w:tc>
          <w:tcPr>
            <w:tcW w:w="648" w:type="dxa"/>
            <w:tcBorders>
              <w:top w:val="nil"/>
              <w:left w:val="nil"/>
              <w:bottom w:val="single" w:sz="4" w:space="0" w:color="D9D9D9"/>
              <w:right w:val="single" w:sz="4" w:space="0" w:color="000000"/>
            </w:tcBorders>
            <w:shd w:val="clear" w:color="auto" w:fill="auto"/>
            <w:noWrap/>
            <w:vAlign w:val="center"/>
            <w:hideMark/>
          </w:tcPr>
          <w:p w14:paraId="088D26A1" w14:textId="77777777" w:rsidR="00EC3FE8" w:rsidRPr="00EC3FE8" w:rsidRDefault="00EC3FE8" w:rsidP="00CB55ED">
            <w:pPr>
              <w:rPr>
                <w:color w:val="000000"/>
                <w:sz w:val="20"/>
                <w:szCs w:val="20"/>
              </w:rPr>
            </w:pPr>
            <w:r w:rsidRPr="00EC3FE8">
              <w:rPr>
                <w:color w:val="000000"/>
                <w:sz w:val="20"/>
                <w:szCs w:val="20"/>
              </w:rPr>
              <w:t>37</w:t>
            </w:r>
          </w:p>
        </w:tc>
        <w:tc>
          <w:tcPr>
            <w:tcW w:w="784" w:type="dxa"/>
            <w:tcBorders>
              <w:top w:val="nil"/>
              <w:left w:val="nil"/>
              <w:bottom w:val="single" w:sz="4" w:space="0" w:color="D9D9D9"/>
              <w:right w:val="nil"/>
            </w:tcBorders>
            <w:shd w:val="clear" w:color="auto" w:fill="auto"/>
            <w:noWrap/>
            <w:vAlign w:val="center"/>
            <w:hideMark/>
          </w:tcPr>
          <w:p w14:paraId="2A0F92FB" w14:textId="77777777" w:rsidR="00EC3FE8" w:rsidRPr="00EC3FE8" w:rsidRDefault="00EC3FE8" w:rsidP="00CB55ED">
            <w:pPr>
              <w:rPr>
                <w:color w:val="000000"/>
                <w:sz w:val="20"/>
                <w:szCs w:val="20"/>
              </w:rPr>
            </w:pPr>
            <w:r w:rsidRPr="00EC3FE8">
              <w:rPr>
                <w:color w:val="000000"/>
                <w:sz w:val="20"/>
                <w:szCs w:val="20"/>
              </w:rPr>
              <w:t>17</w:t>
            </w:r>
          </w:p>
        </w:tc>
        <w:tc>
          <w:tcPr>
            <w:tcW w:w="666" w:type="dxa"/>
            <w:tcBorders>
              <w:top w:val="nil"/>
              <w:left w:val="nil"/>
              <w:bottom w:val="single" w:sz="4" w:space="0" w:color="D9D9D9"/>
              <w:right w:val="nil"/>
            </w:tcBorders>
            <w:shd w:val="clear" w:color="auto" w:fill="auto"/>
            <w:noWrap/>
            <w:vAlign w:val="center"/>
            <w:hideMark/>
          </w:tcPr>
          <w:p w14:paraId="32866C45" w14:textId="77777777" w:rsidR="00EC3FE8" w:rsidRPr="00EC3FE8" w:rsidRDefault="00EC3FE8" w:rsidP="00CB55ED">
            <w:pPr>
              <w:rPr>
                <w:color w:val="000000"/>
                <w:sz w:val="20"/>
                <w:szCs w:val="20"/>
              </w:rPr>
            </w:pPr>
            <w:r w:rsidRPr="00EC3FE8">
              <w:rPr>
                <w:color w:val="000000"/>
                <w:sz w:val="20"/>
                <w:szCs w:val="20"/>
              </w:rPr>
              <w:t>21</w:t>
            </w:r>
          </w:p>
        </w:tc>
        <w:tc>
          <w:tcPr>
            <w:tcW w:w="761" w:type="dxa"/>
            <w:tcBorders>
              <w:top w:val="nil"/>
              <w:left w:val="single" w:sz="4" w:space="0" w:color="000000"/>
              <w:bottom w:val="single" w:sz="4" w:space="0" w:color="D9D9D9"/>
              <w:right w:val="nil"/>
            </w:tcBorders>
            <w:shd w:val="clear" w:color="auto" w:fill="auto"/>
            <w:noWrap/>
            <w:vAlign w:val="center"/>
            <w:hideMark/>
          </w:tcPr>
          <w:p w14:paraId="69F458AC" w14:textId="77777777" w:rsidR="00EC3FE8" w:rsidRPr="00EC3FE8" w:rsidRDefault="00EC3FE8" w:rsidP="00CB55ED">
            <w:pPr>
              <w:rPr>
                <w:color w:val="000000"/>
                <w:sz w:val="20"/>
                <w:szCs w:val="20"/>
              </w:rPr>
            </w:pPr>
            <w:r w:rsidRPr="00EC3FE8">
              <w:rPr>
                <w:color w:val="000000"/>
                <w:sz w:val="20"/>
                <w:szCs w:val="20"/>
              </w:rPr>
              <w:t>627</w:t>
            </w:r>
          </w:p>
        </w:tc>
        <w:tc>
          <w:tcPr>
            <w:tcW w:w="1800" w:type="dxa"/>
            <w:tcBorders>
              <w:top w:val="nil"/>
              <w:left w:val="nil"/>
              <w:bottom w:val="single" w:sz="4" w:space="0" w:color="D9D9D9"/>
              <w:right w:val="nil"/>
            </w:tcBorders>
            <w:shd w:val="clear" w:color="auto" w:fill="auto"/>
            <w:noWrap/>
            <w:vAlign w:val="center"/>
            <w:hideMark/>
          </w:tcPr>
          <w:p w14:paraId="5DFAB4DF" w14:textId="77777777" w:rsidR="00EC3FE8" w:rsidRPr="00EC3FE8" w:rsidRDefault="00EC3FE8" w:rsidP="00CB55ED">
            <w:pPr>
              <w:rPr>
                <w:color w:val="000000"/>
                <w:sz w:val="20"/>
                <w:szCs w:val="20"/>
              </w:rPr>
            </w:pPr>
            <w:r w:rsidRPr="00EC3FE8">
              <w:rPr>
                <w:color w:val="000000"/>
                <w:sz w:val="20"/>
                <w:szCs w:val="20"/>
              </w:rPr>
              <w:t>907 (862, 944)</w:t>
            </w:r>
          </w:p>
        </w:tc>
        <w:tc>
          <w:tcPr>
            <w:tcW w:w="1800" w:type="dxa"/>
            <w:tcBorders>
              <w:top w:val="nil"/>
              <w:left w:val="nil"/>
              <w:bottom w:val="single" w:sz="4" w:space="0" w:color="D9D9D9"/>
              <w:right w:val="single" w:sz="4" w:space="0" w:color="000000"/>
            </w:tcBorders>
            <w:shd w:val="clear" w:color="auto" w:fill="auto"/>
            <w:noWrap/>
            <w:vAlign w:val="center"/>
            <w:hideMark/>
          </w:tcPr>
          <w:p w14:paraId="75F9A88C" w14:textId="77777777" w:rsidR="00EC3FE8" w:rsidRPr="00EC3FE8" w:rsidRDefault="00EC3FE8" w:rsidP="00CB55ED">
            <w:pPr>
              <w:rPr>
                <w:color w:val="000000"/>
                <w:sz w:val="20"/>
                <w:szCs w:val="20"/>
              </w:rPr>
            </w:pPr>
            <w:r w:rsidRPr="00EC3FE8">
              <w:rPr>
                <w:color w:val="000000"/>
                <w:sz w:val="20"/>
                <w:szCs w:val="20"/>
              </w:rPr>
              <w:t>0.55 (0.29, 0.79)</w:t>
            </w:r>
          </w:p>
        </w:tc>
      </w:tr>
      <w:tr w:rsidR="00EC3FE8" w:rsidRPr="00EC3FE8" w14:paraId="39794AAB" w14:textId="77777777" w:rsidTr="00EC3FE8">
        <w:trPr>
          <w:trHeight w:val="320"/>
        </w:trPr>
        <w:tc>
          <w:tcPr>
            <w:tcW w:w="1781" w:type="dxa"/>
            <w:tcBorders>
              <w:top w:val="nil"/>
              <w:left w:val="single" w:sz="4" w:space="0" w:color="000000"/>
              <w:bottom w:val="single" w:sz="4" w:space="0" w:color="D9D9D9"/>
              <w:right w:val="nil"/>
            </w:tcBorders>
            <w:shd w:val="clear" w:color="auto" w:fill="auto"/>
            <w:noWrap/>
            <w:vAlign w:val="center"/>
            <w:hideMark/>
          </w:tcPr>
          <w:p w14:paraId="4C0F6AA0" w14:textId="77777777" w:rsidR="00EC3FE8" w:rsidRPr="00EC3FE8" w:rsidRDefault="00EC3FE8" w:rsidP="00EC3FE8">
            <w:pPr>
              <w:rPr>
                <w:color w:val="000000"/>
                <w:sz w:val="20"/>
                <w:szCs w:val="20"/>
              </w:rPr>
            </w:pPr>
            <w:r w:rsidRPr="00EC3FE8">
              <w:rPr>
                <w:color w:val="000000"/>
                <w:sz w:val="20"/>
                <w:szCs w:val="20"/>
              </w:rPr>
              <w:t>9. Florida</w:t>
            </w:r>
          </w:p>
        </w:tc>
        <w:tc>
          <w:tcPr>
            <w:tcW w:w="761" w:type="dxa"/>
            <w:tcBorders>
              <w:top w:val="nil"/>
              <w:left w:val="single" w:sz="4" w:space="0" w:color="000000"/>
              <w:bottom w:val="single" w:sz="4" w:space="0" w:color="D9D9D9"/>
              <w:right w:val="nil"/>
            </w:tcBorders>
            <w:shd w:val="clear" w:color="auto" w:fill="auto"/>
            <w:noWrap/>
            <w:vAlign w:val="center"/>
            <w:hideMark/>
          </w:tcPr>
          <w:p w14:paraId="067A56CB" w14:textId="77777777" w:rsidR="00EC3FE8" w:rsidRPr="00EC3FE8" w:rsidRDefault="00EC3FE8" w:rsidP="00CB55ED">
            <w:pPr>
              <w:rPr>
                <w:color w:val="000000"/>
                <w:sz w:val="20"/>
                <w:szCs w:val="20"/>
              </w:rPr>
            </w:pPr>
            <w:r w:rsidRPr="00EC3FE8">
              <w:rPr>
                <w:color w:val="000000"/>
                <w:sz w:val="20"/>
                <w:szCs w:val="20"/>
              </w:rPr>
              <w:t>155</w:t>
            </w:r>
          </w:p>
        </w:tc>
        <w:tc>
          <w:tcPr>
            <w:tcW w:w="648" w:type="dxa"/>
            <w:tcBorders>
              <w:top w:val="nil"/>
              <w:left w:val="nil"/>
              <w:bottom w:val="single" w:sz="4" w:space="0" w:color="D9D9D9"/>
              <w:right w:val="single" w:sz="4" w:space="0" w:color="000000"/>
            </w:tcBorders>
            <w:shd w:val="clear" w:color="auto" w:fill="auto"/>
            <w:noWrap/>
            <w:vAlign w:val="center"/>
            <w:hideMark/>
          </w:tcPr>
          <w:p w14:paraId="1E6054FB" w14:textId="77777777" w:rsidR="00EC3FE8" w:rsidRPr="00EC3FE8" w:rsidRDefault="00EC3FE8" w:rsidP="00CB55ED">
            <w:pPr>
              <w:rPr>
                <w:color w:val="000000"/>
                <w:sz w:val="20"/>
                <w:szCs w:val="20"/>
              </w:rPr>
            </w:pPr>
            <w:r w:rsidRPr="00EC3FE8">
              <w:rPr>
                <w:color w:val="000000"/>
                <w:sz w:val="20"/>
                <w:szCs w:val="20"/>
              </w:rPr>
              <w:t>250</w:t>
            </w:r>
          </w:p>
        </w:tc>
        <w:tc>
          <w:tcPr>
            <w:tcW w:w="762" w:type="dxa"/>
            <w:tcBorders>
              <w:top w:val="nil"/>
              <w:left w:val="nil"/>
              <w:bottom w:val="single" w:sz="4" w:space="0" w:color="D9D9D9"/>
              <w:right w:val="nil"/>
            </w:tcBorders>
            <w:shd w:val="clear" w:color="auto" w:fill="auto"/>
            <w:noWrap/>
            <w:vAlign w:val="center"/>
            <w:hideMark/>
          </w:tcPr>
          <w:p w14:paraId="70A8F39A" w14:textId="77777777" w:rsidR="00EC3FE8" w:rsidRPr="00EC3FE8" w:rsidRDefault="00EC3FE8" w:rsidP="00CB55ED">
            <w:pPr>
              <w:rPr>
                <w:color w:val="000000"/>
                <w:sz w:val="20"/>
                <w:szCs w:val="20"/>
              </w:rPr>
            </w:pPr>
            <w:r w:rsidRPr="00EC3FE8">
              <w:rPr>
                <w:color w:val="000000"/>
                <w:sz w:val="20"/>
                <w:szCs w:val="20"/>
              </w:rPr>
              <w:t>56</w:t>
            </w:r>
          </w:p>
        </w:tc>
        <w:tc>
          <w:tcPr>
            <w:tcW w:w="648" w:type="dxa"/>
            <w:tcBorders>
              <w:top w:val="nil"/>
              <w:left w:val="nil"/>
              <w:bottom w:val="single" w:sz="4" w:space="0" w:color="D9D9D9"/>
              <w:right w:val="nil"/>
            </w:tcBorders>
            <w:shd w:val="clear" w:color="auto" w:fill="auto"/>
            <w:noWrap/>
            <w:vAlign w:val="center"/>
            <w:hideMark/>
          </w:tcPr>
          <w:p w14:paraId="1C9653A8" w14:textId="77777777" w:rsidR="00EC3FE8" w:rsidRPr="00EC3FE8" w:rsidRDefault="00EC3FE8" w:rsidP="00CB55ED">
            <w:pPr>
              <w:rPr>
                <w:color w:val="000000"/>
                <w:sz w:val="20"/>
                <w:szCs w:val="20"/>
              </w:rPr>
            </w:pPr>
            <w:r w:rsidRPr="00EC3FE8">
              <w:rPr>
                <w:color w:val="000000"/>
                <w:sz w:val="20"/>
                <w:szCs w:val="20"/>
              </w:rPr>
              <w:t>26</w:t>
            </w:r>
          </w:p>
        </w:tc>
        <w:tc>
          <w:tcPr>
            <w:tcW w:w="761" w:type="dxa"/>
            <w:tcBorders>
              <w:top w:val="nil"/>
              <w:left w:val="single" w:sz="4" w:space="0" w:color="000000"/>
              <w:bottom w:val="single" w:sz="4" w:space="0" w:color="D9D9D9"/>
              <w:right w:val="nil"/>
            </w:tcBorders>
            <w:shd w:val="clear" w:color="auto" w:fill="auto"/>
            <w:noWrap/>
            <w:vAlign w:val="center"/>
            <w:hideMark/>
          </w:tcPr>
          <w:p w14:paraId="4E141F7C" w14:textId="77777777" w:rsidR="00EC3FE8" w:rsidRPr="00EC3FE8" w:rsidRDefault="00EC3FE8" w:rsidP="00CB55ED">
            <w:pPr>
              <w:rPr>
                <w:color w:val="000000"/>
                <w:sz w:val="20"/>
                <w:szCs w:val="20"/>
              </w:rPr>
            </w:pPr>
            <w:r w:rsidRPr="00EC3FE8">
              <w:rPr>
                <w:color w:val="000000"/>
                <w:sz w:val="20"/>
                <w:szCs w:val="20"/>
              </w:rPr>
              <w:t>0</w:t>
            </w:r>
          </w:p>
        </w:tc>
        <w:tc>
          <w:tcPr>
            <w:tcW w:w="648" w:type="dxa"/>
            <w:tcBorders>
              <w:top w:val="nil"/>
              <w:left w:val="nil"/>
              <w:bottom w:val="single" w:sz="4" w:space="0" w:color="D9D9D9"/>
              <w:right w:val="single" w:sz="4" w:space="0" w:color="000000"/>
            </w:tcBorders>
            <w:shd w:val="clear" w:color="auto" w:fill="auto"/>
            <w:noWrap/>
            <w:vAlign w:val="center"/>
            <w:hideMark/>
          </w:tcPr>
          <w:p w14:paraId="7508AE83" w14:textId="77777777" w:rsidR="00EC3FE8" w:rsidRPr="00EC3FE8" w:rsidRDefault="00EC3FE8" w:rsidP="00CB55ED">
            <w:pPr>
              <w:rPr>
                <w:color w:val="000000"/>
                <w:sz w:val="20"/>
                <w:szCs w:val="20"/>
              </w:rPr>
            </w:pPr>
            <w:r w:rsidRPr="00EC3FE8">
              <w:rPr>
                <w:color w:val="000000"/>
                <w:sz w:val="20"/>
                <w:szCs w:val="20"/>
              </w:rPr>
              <w:t>0</w:t>
            </w:r>
          </w:p>
        </w:tc>
        <w:tc>
          <w:tcPr>
            <w:tcW w:w="762" w:type="dxa"/>
            <w:tcBorders>
              <w:top w:val="nil"/>
              <w:left w:val="nil"/>
              <w:bottom w:val="single" w:sz="4" w:space="0" w:color="D9D9D9"/>
              <w:right w:val="nil"/>
            </w:tcBorders>
            <w:shd w:val="clear" w:color="auto" w:fill="auto"/>
            <w:noWrap/>
            <w:vAlign w:val="center"/>
            <w:hideMark/>
          </w:tcPr>
          <w:p w14:paraId="691BC8F4" w14:textId="77777777" w:rsidR="00EC3FE8" w:rsidRPr="00EC3FE8" w:rsidRDefault="00EC3FE8" w:rsidP="00CB55ED">
            <w:pPr>
              <w:rPr>
                <w:color w:val="000000"/>
                <w:sz w:val="20"/>
                <w:szCs w:val="20"/>
              </w:rPr>
            </w:pPr>
            <w:r w:rsidRPr="00EC3FE8">
              <w:rPr>
                <w:color w:val="000000"/>
                <w:sz w:val="20"/>
                <w:szCs w:val="20"/>
              </w:rPr>
              <w:t>311</w:t>
            </w:r>
          </w:p>
        </w:tc>
        <w:tc>
          <w:tcPr>
            <w:tcW w:w="648" w:type="dxa"/>
            <w:tcBorders>
              <w:top w:val="nil"/>
              <w:left w:val="nil"/>
              <w:bottom w:val="single" w:sz="4" w:space="0" w:color="D9D9D9"/>
              <w:right w:val="nil"/>
            </w:tcBorders>
            <w:shd w:val="clear" w:color="auto" w:fill="auto"/>
            <w:noWrap/>
            <w:vAlign w:val="center"/>
            <w:hideMark/>
          </w:tcPr>
          <w:p w14:paraId="69F93219" w14:textId="77777777" w:rsidR="00EC3FE8" w:rsidRPr="00EC3FE8" w:rsidRDefault="00EC3FE8" w:rsidP="00CB55ED">
            <w:pPr>
              <w:rPr>
                <w:color w:val="000000"/>
                <w:sz w:val="20"/>
                <w:szCs w:val="20"/>
              </w:rPr>
            </w:pPr>
            <w:r w:rsidRPr="00EC3FE8">
              <w:rPr>
                <w:color w:val="000000"/>
                <w:sz w:val="20"/>
                <w:szCs w:val="20"/>
              </w:rPr>
              <w:t>540</w:t>
            </w:r>
          </w:p>
        </w:tc>
        <w:tc>
          <w:tcPr>
            <w:tcW w:w="761" w:type="dxa"/>
            <w:tcBorders>
              <w:top w:val="nil"/>
              <w:left w:val="single" w:sz="4" w:space="0" w:color="000000"/>
              <w:bottom w:val="single" w:sz="4" w:space="0" w:color="D9D9D9"/>
              <w:right w:val="nil"/>
            </w:tcBorders>
            <w:shd w:val="clear" w:color="auto" w:fill="auto"/>
            <w:noWrap/>
            <w:vAlign w:val="center"/>
            <w:hideMark/>
          </w:tcPr>
          <w:p w14:paraId="1803D3C8" w14:textId="77777777" w:rsidR="00EC3FE8" w:rsidRPr="00EC3FE8" w:rsidRDefault="00EC3FE8" w:rsidP="00CB55ED">
            <w:pPr>
              <w:rPr>
                <w:color w:val="000000"/>
                <w:sz w:val="20"/>
                <w:szCs w:val="20"/>
              </w:rPr>
            </w:pPr>
            <w:r w:rsidRPr="00EC3FE8">
              <w:rPr>
                <w:color w:val="000000"/>
                <w:sz w:val="20"/>
                <w:szCs w:val="20"/>
              </w:rPr>
              <w:t>38</w:t>
            </w:r>
          </w:p>
        </w:tc>
        <w:tc>
          <w:tcPr>
            <w:tcW w:w="648" w:type="dxa"/>
            <w:tcBorders>
              <w:top w:val="nil"/>
              <w:left w:val="nil"/>
              <w:bottom w:val="single" w:sz="4" w:space="0" w:color="D9D9D9"/>
              <w:right w:val="single" w:sz="4" w:space="0" w:color="000000"/>
            </w:tcBorders>
            <w:shd w:val="clear" w:color="auto" w:fill="auto"/>
            <w:noWrap/>
            <w:vAlign w:val="center"/>
            <w:hideMark/>
          </w:tcPr>
          <w:p w14:paraId="65E06C4E" w14:textId="77777777" w:rsidR="00EC3FE8" w:rsidRPr="00EC3FE8" w:rsidRDefault="00EC3FE8" w:rsidP="00CB55ED">
            <w:pPr>
              <w:rPr>
                <w:color w:val="000000"/>
                <w:sz w:val="20"/>
                <w:szCs w:val="20"/>
              </w:rPr>
            </w:pPr>
            <w:r w:rsidRPr="00EC3FE8">
              <w:rPr>
                <w:color w:val="000000"/>
                <w:sz w:val="20"/>
                <w:szCs w:val="20"/>
              </w:rPr>
              <w:t>15</w:t>
            </w:r>
          </w:p>
        </w:tc>
        <w:tc>
          <w:tcPr>
            <w:tcW w:w="784" w:type="dxa"/>
            <w:tcBorders>
              <w:top w:val="nil"/>
              <w:left w:val="nil"/>
              <w:bottom w:val="single" w:sz="4" w:space="0" w:color="D9D9D9"/>
              <w:right w:val="nil"/>
            </w:tcBorders>
            <w:shd w:val="clear" w:color="auto" w:fill="auto"/>
            <w:noWrap/>
            <w:vAlign w:val="center"/>
            <w:hideMark/>
          </w:tcPr>
          <w:p w14:paraId="6DA7E591" w14:textId="77777777" w:rsidR="00EC3FE8" w:rsidRPr="00EC3FE8" w:rsidRDefault="00EC3FE8" w:rsidP="00CB55ED">
            <w:pPr>
              <w:rPr>
                <w:color w:val="000000"/>
                <w:sz w:val="20"/>
                <w:szCs w:val="20"/>
              </w:rPr>
            </w:pPr>
            <w:r w:rsidRPr="00EC3FE8">
              <w:rPr>
                <w:color w:val="000000"/>
                <w:sz w:val="20"/>
                <w:szCs w:val="20"/>
              </w:rPr>
              <w:t>22</w:t>
            </w:r>
          </w:p>
        </w:tc>
        <w:tc>
          <w:tcPr>
            <w:tcW w:w="666" w:type="dxa"/>
            <w:tcBorders>
              <w:top w:val="nil"/>
              <w:left w:val="nil"/>
              <w:bottom w:val="single" w:sz="4" w:space="0" w:color="D9D9D9"/>
              <w:right w:val="nil"/>
            </w:tcBorders>
            <w:shd w:val="clear" w:color="auto" w:fill="auto"/>
            <w:noWrap/>
            <w:vAlign w:val="center"/>
            <w:hideMark/>
          </w:tcPr>
          <w:p w14:paraId="5D1EE7D5" w14:textId="77777777" w:rsidR="00EC3FE8" w:rsidRPr="00EC3FE8" w:rsidRDefault="00EC3FE8" w:rsidP="00CB55ED">
            <w:pPr>
              <w:rPr>
                <w:color w:val="000000"/>
                <w:sz w:val="20"/>
                <w:szCs w:val="20"/>
              </w:rPr>
            </w:pPr>
            <w:r w:rsidRPr="00EC3FE8">
              <w:rPr>
                <w:color w:val="000000"/>
                <w:sz w:val="20"/>
                <w:szCs w:val="20"/>
              </w:rPr>
              <w:t>47</w:t>
            </w:r>
          </w:p>
        </w:tc>
        <w:tc>
          <w:tcPr>
            <w:tcW w:w="761" w:type="dxa"/>
            <w:tcBorders>
              <w:top w:val="nil"/>
              <w:left w:val="single" w:sz="4" w:space="0" w:color="000000"/>
              <w:bottom w:val="single" w:sz="4" w:space="0" w:color="D9D9D9"/>
              <w:right w:val="nil"/>
            </w:tcBorders>
            <w:shd w:val="clear" w:color="auto" w:fill="auto"/>
            <w:noWrap/>
            <w:vAlign w:val="center"/>
            <w:hideMark/>
          </w:tcPr>
          <w:p w14:paraId="05B0AF79" w14:textId="77777777" w:rsidR="00EC3FE8" w:rsidRPr="00EC3FE8" w:rsidRDefault="00EC3FE8" w:rsidP="00CB55ED">
            <w:pPr>
              <w:rPr>
                <w:color w:val="000000"/>
                <w:sz w:val="20"/>
                <w:szCs w:val="20"/>
              </w:rPr>
            </w:pPr>
            <w:r w:rsidRPr="00EC3FE8">
              <w:rPr>
                <w:color w:val="000000"/>
                <w:sz w:val="20"/>
                <w:szCs w:val="20"/>
              </w:rPr>
              <w:t>582</w:t>
            </w:r>
          </w:p>
        </w:tc>
        <w:tc>
          <w:tcPr>
            <w:tcW w:w="1800" w:type="dxa"/>
            <w:tcBorders>
              <w:top w:val="nil"/>
              <w:left w:val="nil"/>
              <w:bottom w:val="single" w:sz="4" w:space="0" w:color="D9D9D9"/>
              <w:right w:val="nil"/>
            </w:tcBorders>
            <w:shd w:val="clear" w:color="auto" w:fill="auto"/>
            <w:noWrap/>
            <w:vAlign w:val="center"/>
            <w:hideMark/>
          </w:tcPr>
          <w:p w14:paraId="6648674F" w14:textId="77777777" w:rsidR="00EC3FE8" w:rsidRPr="00EC3FE8" w:rsidRDefault="00EC3FE8" w:rsidP="00CB55ED">
            <w:pPr>
              <w:rPr>
                <w:color w:val="000000"/>
                <w:sz w:val="20"/>
                <w:szCs w:val="20"/>
              </w:rPr>
            </w:pPr>
            <w:r w:rsidRPr="00EC3FE8">
              <w:rPr>
                <w:color w:val="000000"/>
                <w:sz w:val="20"/>
                <w:szCs w:val="20"/>
              </w:rPr>
              <w:t>878 (699, 1106)</w:t>
            </w:r>
          </w:p>
        </w:tc>
        <w:tc>
          <w:tcPr>
            <w:tcW w:w="1800" w:type="dxa"/>
            <w:tcBorders>
              <w:top w:val="nil"/>
              <w:left w:val="nil"/>
              <w:bottom w:val="single" w:sz="4" w:space="0" w:color="D9D9D9"/>
              <w:right w:val="single" w:sz="4" w:space="0" w:color="000000"/>
            </w:tcBorders>
            <w:shd w:val="clear" w:color="auto" w:fill="auto"/>
            <w:noWrap/>
            <w:vAlign w:val="center"/>
            <w:hideMark/>
          </w:tcPr>
          <w:p w14:paraId="02B01DF1" w14:textId="77777777" w:rsidR="00EC3FE8" w:rsidRPr="00EC3FE8" w:rsidRDefault="00EC3FE8" w:rsidP="00CB55ED">
            <w:pPr>
              <w:rPr>
                <w:color w:val="000000"/>
                <w:sz w:val="20"/>
                <w:szCs w:val="20"/>
              </w:rPr>
            </w:pPr>
            <w:r w:rsidRPr="00EC3FE8">
              <w:rPr>
                <w:color w:val="000000"/>
                <w:sz w:val="20"/>
                <w:szCs w:val="20"/>
              </w:rPr>
              <w:t>0.32 (0.04, 0.58)</w:t>
            </w:r>
          </w:p>
        </w:tc>
      </w:tr>
      <w:tr w:rsidR="00EC3FE8" w:rsidRPr="00EC3FE8" w14:paraId="2D456E99" w14:textId="77777777" w:rsidTr="00EC3FE8">
        <w:trPr>
          <w:trHeight w:val="320"/>
        </w:trPr>
        <w:tc>
          <w:tcPr>
            <w:tcW w:w="1781" w:type="dxa"/>
            <w:tcBorders>
              <w:top w:val="nil"/>
              <w:left w:val="single" w:sz="4" w:space="0" w:color="000000"/>
              <w:bottom w:val="single" w:sz="4" w:space="0" w:color="D9D9D9"/>
              <w:right w:val="single" w:sz="4" w:space="0" w:color="000000"/>
            </w:tcBorders>
            <w:shd w:val="clear" w:color="auto" w:fill="auto"/>
            <w:noWrap/>
            <w:vAlign w:val="center"/>
            <w:hideMark/>
          </w:tcPr>
          <w:p w14:paraId="7D324ABA" w14:textId="77777777" w:rsidR="00EC3FE8" w:rsidRPr="00EC3FE8" w:rsidRDefault="00EC3FE8" w:rsidP="00EC3FE8">
            <w:pPr>
              <w:rPr>
                <w:color w:val="000000"/>
                <w:sz w:val="20"/>
                <w:szCs w:val="20"/>
              </w:rPr>
            </w:pPr>
            <w:r w:rsidRPr="00EC3FE8">
              <w:rPr>
                <w:color w:val="000000"/>
                <w:sz w:val="20"/>
                <w:szCs w:val="20"/>
              </w:rPr>
              <w:t>10. Kansas</w:t>
            </w:r>
          </w:p>
        </w:tc>
        <w:tc>
          <w:tcPr>
            <w:tcW w:w="761" w:type="dxa"/>
            <w:tcBorders>
              <w:top w:val="nil"/>
              <w:left w:val="nil"/>
              <w:bottom w:val="single" w:sz="4" w:space="0" w:color="D9D9D9"/>
              <w:right w:val="nil"/>
            </w:tcBorders>
            <w:shd w:val="clear" w:color="auto" w:fill="auto"/>
            <w:noWrap/>
            <w:vAlign w:val="center"/>
            <w:hideMark/>
          </w:tcPr>
          <w:p w14:paraId="0D69B2CA" w14:textId="77777777" w:rsidR="00EC3FE8" w:rsidRPr="00EC3FE8" w:rsidRDefault="00EC3FE8" w:rsidP="00CB55ED">
            <w:pPr>
              <w:rPr>
                <w:color w:val="000000"/>
                <w:sz w:val="20"/>
                <w:szCs w:val="20"/>
              </w:rPr>
            </w:pPr>
            <w:r w:rsidRPr="00EC3FE8">
              <w:rPr>
                <w:color w:val="000000"/>
                <w:sz w:val="20"/>
                <w:szCs w:val="20"/>
              </w:rPr>
              <w:t>490</w:t>
            </w:r>
          </w:p>
        </w:tc>
        <w:tc>
          <w:tcPr>
            <w:tcW w:w="648" w:type="dxa"/>
            <w:tcBorders>
              <w:top w:val="nil"/>
              <w:left w:val="nil"/>
              <w:bottom w:val="single" w:sz="4" w:space="0" w:color="D9D9D9"/>
              <w:right w:val="single" w:sz="4" w:space="0" w:color="000000"/>
            </w:tcBorders>
            <w:shd w:val="clear" w:color="auto" w:fill="auto"/>
            <w:noWrap/>
            <w:vAlign w:val="center"/>
            <w:hideMark/>
          </w:tcPr>
          <w:p w14:paraId="2AFCB48B" w14:textId="77777777" w:rsidR="00EC3FE8" w:rsidRPr="00EC3FE8" w:rsidRDefault="00EC3FE8" w:rsidP="00CB55ED">
            <w:pPr>
              <w:rPr>
                <w:color w:val="000000"/>
                <w:sz w:val="20"/>
                <w:szCs w:val="20"/>
              </w:rPr>
            </w:pPr>
            <w:r w:rsidRPr="00EC3FE8">
              <w:rPr>
                <w:color w:val="000000"/>
                <w:sz w:val="20"/>
                <w:szCs w:val="20"/>
              </w:rPr>
              <w:t>448</w:t>
            </w:r>
          </w:p>
        </w:tc>
        <w:tc>
          <w:tcPr>
            <w:tcW w:w="762" w:type="dxa"/>
            <w:tcBorders>
              <w:top w:val="nil"/>
              <w:left w:val="nil"/>
              <w:bottom w:val="single" w:sz="4" w:space="0" w:color="D9D9D9"/>
              <w:right w:val="nil"/>
            </w:tcBorders>
            <w:shd w:val="clear" w:color="auto" w:fill="auto"/>
            <w:noWrap/>
            <w:vAlign w:val="center"/>
            <w:hideMark/>
          </w:tcPr>
          <w:p w14:paraId="3BA70513" w14:textId="77777777" w:rsidR="00EC3FE8" w:rsidRPr="00EC3FE8" w:rsidRDefault="00EC3FE8" w:rsidP="00CB55ED">
            <w:pPr>
              <w:rPr>
                <w:color w:val="000000"/>
                <w:sz w:val="20"/>
                <w:szCs w:val="20"/>
              </w:rPr>
            </w:pPr>
            <w:r w:rsidRPr="00EC3FE8">
              <w:rPr>
                <w:color w:val="000000"/>
                <w:sz w:val="20"/>
                <w:szCs w:val="20"/>
              </w:rPr>
              <w:t>373</w:t>
            </w:r>
          </w:p>
        </w:tc>
        <w:tc>
          <w:tcPr>
            <w:tcW w:w="648" w:type="dxa"/>
            <w:tcBorders>
              <w:top w:val="nil"/>
              <w:left w:val="nil"/>
              <w:bottom w:val="single" w:sz="4" w:space="0" w:color="D9D9D9"/>
              <w:right w:val="nil"/>
            </w:tcBorders>
            <w:shd w:val="clear" w:color="auto" w:fill="auto"/>
            <w:noWrap/>
            <w:vAlign w:val="center"/>
            <w:hideMark/>
          </w:tcPr>
          <w:p w14:paraId="117A75CF" w14:textId="77777777" w:rsidR="00EC3FE8" w:rsidRPr="00EC3FE8" w:rsidRDefault="00EC3FE8" w:rsidP="00CB55ED">
            <w:pPr>
              <w:rPr>
                <w:color w:val="000000"/>
                <w:sz w:val="20"/>
                <w:szCs w:val="20"/>
              </w:rPr>
            </w:pPr>
            <w:r w:rsidRPr="00EC3FE8">
              <w:rPr>
                <w:color w:val="000000"/>
                <w:sz w:val="20"/>
                <w:szCs w:val="20"/>
              </w:rPr>
              <w:t>358</w:t>
            </w:r>
          </w:p>
        </w:tc>
        <w:tc>
          <w:tcPr>
            <w:tcW w:w="761" w:type="dxa"/>
            <w:tcBorders>
              <w:top w:val="nil"/>
              <w:left w:val="single" w:sz="4" w:space="0" w:color="000000"/>
              <w:bottom w:val="single" w:sz="4" w:space="0" w:color="D9D9D9"/>
              <w:right w:val="nil"/>
            </w:tcBorders>
            <w:shd w:val="clear" w:color="auto" w:fill="auto"/>
            <w:noWrap/>
            <w:vAlign w:val="center"/>
            <w:hideMark/>
          </w:tcPr>
          <w:p w14:paraId="220639C1" w14:textId="77777777" w:rsidR="00EC3FE8" w:rsidRPr="00EC3FE8" w:rsidRDefault="00EC3FE8" w:rsidP="00CB55ED">
            <w:pPr>
              <w:rPr>
                <w:color w:val="000000"/>
                <w:sz w:val="20"/>
                <w:szCs w:val="20"/>
              </w:rPr>
            </w:pPr>
            <w:r w:rsidRPr="00EC3FE8">
              <w:rPr>
                <w:color w:val="000000"/>
                <w:sz w:val="20"/>
                <w:szCs w:val="20"/>
              </w:rPr>
              <w:t>0</w:t>
            </w:r>
          </w:p>
        </w:tc>
        <w:tc>
          <w:tcPr>
            <w:tcW w:w="648" w:type="dxa"/>
            <w:tcBorders>
              <w:top w:val="nil"/>
              <w:left w:val="nil"/>
              <w:bottom w:val="single" w:sz="4" w:space="0" w:color="D9D9D9"/>
              <w:right w:val="single" w:sz="4" w:space="0" w:color="000000"/>
            </w:tcBorders>
            <w:shd w:val="clear" w:color="auto" w:fill="auto"/>
            <w:noWrap/>
            <w:vAlign w:val="center"/>
            <w:hideMark/>
          </w:tcPr>
          <w:p w14:paraId="63E25363" w14:textId="77777777" w:rsidR="00EC3FE8" w:rsidRPr="00EC3FE8" w:rsidRDefault="00EC3FE8" w:rsidP="00CB55ED">
            <w:pPr>
              <w:rPr>
                <w:color w:val="000000"/>
                <w:sz w:val="20"/>
                <w:szCs w:val="20"/>
              </w:rPr>
            </w:pPr>
            <w:r w:rsidRPr="00EC3FE8">
              <w:rPr>
                <w:color w:val="000000"/>
                <w:sz w:val="20"/>
                <w:szCs w:val="20"/>
              </w:rPr>
              <w:t>0</w:t>
            </w:r>
          </w:p>
        </w:tc>
        <w:tc>
          <w:tcPr>
            <w:tcW w:w="762" w:type="dxa"/>
            <w:tcBorders>
              <w:top w:val="nil"/>
              <w:left w:val="nil"/>
              <w:bottom w:val="single" w:sz="4" w:space="0" w:color="D9D9D9"/>
              <w:right w:val="nil"/>
            </w:tcBorders>
            <w:shd w:val="clear" w:color="auto" w:fill="auto"/>
            <w:noWrap/>
            <w:vAlign w:val="center"/>
            <w:hideMark/>
          </w:tcPr>
          <w:p w14:paraId="7CA5F898" w14:textId="77777777" w:rsidR="00EC3FE8" w:rsidRPr="00EC3FE8" w:rsidRDefault="00EC3FE8" w:rsidP="00CB55ED">
            <w:pPr>
              <w:rPr>
                <w:color w:val="000000"/>
                <w:sz w:val="20"/>
                <w:szCs w:val="20"/>
              </w:rPr>
            </w:pPr>
            <w:r w:rsidRPr="00EC3FE8">
              <w:rPr>
                <w:color w:val="000000"/>
                <w:sz w:val="20"/>
                <w:szCs w:val="20"/>
              </w:rPr>
              <w:t>54</w:t>
            </w:r>
          </w:p>
        </w:tc>
        <w:tc>
          <w:tcPr>
            <w:tcW w:w="648" w:type="dxa"/>
            <w:tcBorders>
              <w:top w:val="nil"/>
              <w:left w:val="nil"/>
              <w:bottom w:val="single" w:sz="4" w:space="0" w:color="D9D9D9"/>
              <w:right w:val="nil"/>
            </w:tcBorders>
            <w:shd w:val="clear" w:color="auto" w:fill="auto"/>
            <w:noWrap/>
            <w:vAlign w:val="center"/>
            <w:hideMark/>
          </w:tcPr>
          <w:p w14:paraId="063ED430" w14:textId="77777777" w:rsidR="00EC3FE8" w:rsidRPr="00EC3FE8" w:rsidRDefault="00EC3FE8" w:rsidP="00CB55ED">
            <w:pPr>
              <w:rPr>
                <w:color w:val="000000"/>
                <w:sz w:val="20"/>
                <w:szCs w:val="20"/>
              </w:rPr>
            </w:pPr>
            <w:r w:rsidRPr="00EC3FE8">
              <w:rPr>
                <w:color w:val="000000"/>
                <w:sz w:val="20"/>
                <w:szCs w:val="20"/>
              </w:rPr>
              <w:t>41</w:t>
            </w:r>
          </w:p>
        </w:tc>
        <w:tc>
          <w:tcPr>
            <w:tcW w:w="761" w:type="dxa"/>
            <w:tcBorders>
              <w:top w:val="nil"/>
              <w:left w:val="single" w:sz="4" w:space="0" w:color="000000"/>
              <w:bottom w:val="single" w:sz="4" w:space="0" w:color="D9D9D9"/>
              <w:right w:val="nil"/>
            </w:tcBorders>
            <w:shd w:val="clear" w:color="auto" w:fill="auto"/>
            <w:noWrap/>
            <w:vAlign w:val="center"/>
            <w:hideMark/>
          </w:tcPr>
          <w:p w14:paraId="335ED762" w14:textId="77777777" w:rsidR="00EC3FE8" w:rsidRPr="00EC3FE8" w:rsidRDefault="00EC3FE8" w:rsidP="00CB55ED">
            <w:pPr>
              <w:rPr>
                <w:color w:val="000000"/>
                <w:sz w:val="20"/>
                <w:szCs w:val="20"/>
              </w:rPr>
            </w:pPr>
            <w:r w:rsidRPr="00EC3FE8">
              <w:rPr>
                <w:color w:val="000000"/>
                <w:sz w:val="20"/>
                <w:szCs w:val="20"/>
              </w:rPr>
              <w:t>18</w:t>
            </w:r>
          </w:p>
        </w:tc>
        <w:tc>
          <w:tcPr>
            <w:tcW w:w="648" w:type="dxa"/>
            <w:tcBorders>
              <w:top w:val="nil"/>
              <w:left w:val="nil"/>
              <w:bottom w:val="single" w:sz="4" w:space="0" w:color="D9D9D9"/>
              <w:right w:val="single" w:sz="4" w:space="0" w:color="000000"/>
            </w:tcBorders>
            <w:shd w:val="clear" w:color="auto" w:fill="auto"/>
            <w:noWrap/>
            <w:vAlign w:val="center"/>
            <w:hideMark/>
          </w:tcPr>
          <w:p w14:paraId="587988F1" w14:textId="77777777" w:rsidR="00EC3FE8" w:rsidRPr="00EC3FE8" w:rsidRDefault="00EC3FE8" w:rsidP="00CB55ED">
            <w:pPr>
              <w:rPr>
                <w:color w:val="000000"/>
                <w:sz w:val="20"/>
                <w:szCs w:val="20"/>
              </w:rPr>
            </w:pPr>
            <w:r w:rsidRPr="00EC3FE8">
              <w:rPr>
                <w:color w:val="000000"/>
                <w:sz w:val="20"/>
                <w:szCs w:val="20"/>
              </w:rPr>
              <w:t>9</w:t>
            </w:r>
          </w:p>
        </w:tc>
        <w:tc>
          <w:tcPr>
            <w:tcW w:w="784" w:type="dxa"/>
            <w:tcBorders>
              <w:top w:val="nil"/>
              <w:left w:val="nil"/>
              <w:bottom w:val="single" w:sz="4" w:space="0" w:color="D9D9D9"/>
              <w:right w:val="nil"/>
            </w:tcBorders>
            <w:shd w:val="clear" w:color="auto" w:fill="auto"/>
            <w:noWrap/>
            <w:vAlign w:val="center"/>
            <w:hideMark/>
          </w:tcPr>
          <w:p w14:paraId="4987642F" w14:textId="77777777" w:rsidR="00EC3FE8" w:rsidRPr="00EC3FE8" w:rsidRDefault="00EC3FE8" w:rsidP="00CB55ED">
            <w:pPr>
              <w:rPr>
                <w:color w:val="000000"/>
                <w:sz w:val="20"/>
                <w:szCs w:val="20"/>
              </w:rPr>
            </w:pPr>
            <w:r w:rsidRPr="00EC3FE8">
              <w:rPr>
                <w:color w:val="000000"/>
                <w:sz w:val="20"/>
                <w:szCs w:val="20"/>
              </w:rPr>
              <w:t>5</w:t>
            </w:r>
          </w:p>
        </w:tc>
        <w:tc>
          <w:tcPr>
            <w:tcW w:w="666" w:type="dxa"/>
            <w:tcBorders>
              <w:top w:val="nil"/>
              <w:left w:val="nil"/>
              <w:bottom w:val="single" w:sz="4" w:space="0" w:color="D9D9D9"/>
              <w:right w:val="nil"/>
            </w:tcBorders>
            <w:shd w:val="clear" w:color="auto" w:fill="auto"/>
            <w:noWrap/>
            <w:vAlign w:val="center"/>
            <w:hideMark/>
          </w:tcPr>
          <w:p w14:paraId="6A1B48B9" w14:textId="77777777" w:rsidR="00EC3FE8" w:rsidRPr="00EC3FE8" w:rsidRDefault="00EC3FE8" w:rsidP="00CB55ED">
            <w:pPr>
              <w:rPr>
                <w:color w:val="000000"/>
                <w:sz w:val="20"/>
                <w:szCs w:val="20"/>
              </w:rPr>
            </w:pPr>
            <w:r w:rsidRPr="00EC3FE8">
              <w:rPr>
                <w:color w:val="000000"/>
                <w:sz w:val="20"/>
                <w:szCs w:val="20"/>
              </w:rPr>
              <w:t>3</w:t>
            </w:r>
          </w:p>
        </w:tc>
        <w:tc>
          <w:tcPr>
            <w:tcW w:w="761" w:type="dxa"/>
            <w:tcBorders>
              <w:top w:val="nil"/>
              <w:left w:val="single" w:sz="4" w:space="0" w:color="000000"/>
              <w:bottom w:val="single" w:sz="4" w:space="0" w:color="D9D9D9"/>
              <w:right w:val="nil"/>
            </w:tcBorders>
            <w:shd w:val="clear" w:color="auto" w:fill="auto"/>
            <w:noWrap/>
            <w:vAlign w:val="center"/>
            <w:hideMark/>
          </w:tcPr>
          <w:p w14:paraId="33C1BF65" w14:textId="77777777" w:rsidR="00EC3FE8" w:rsidRPr="00EC3FE8" w:rsidRDefault="00EC3FE8" w:rsidP="00CB55ED">
            <w:pPr>
              <w:rPr>
                <w:color w:val="000000"/>
                <w:sz w:val="20"/>
                <w:szCs w:val="20"/>
              </w:rPr>
            </w:pPr>
            <w:r w:rsidRPr="00EC3FE8">
              <w:rPr>
                <w:color w:val="000000"/>
                <w:sz w:val="20"/>
                <w:szCs w:val="20"/>
              </w:rPr>
              <w:t>940</w:t>
            </w:r>
          </w:p>
        </w:tc>
        <w:tc>
          <w:tcPr>
            <w:tcW w:w="1800" w:type="dxa"/>
            <w:tcBorders>
              <w:top w:val="nil"/>
              <w:left w:val="nil"/>
              <w:bottom w:val="single" w:sz="4" w:space="0" w:color="D9D9D9"/>
              <w:right w:val="nil"/>
            </w:tcBorders>
            <w:shd w:val="clear" w:color="auto" w:fill="auto"/>
            <w:noWrap/>
            <w:vAlign w:val="center"/>
            <w:hideMark/>
          </w:tcPr>
          <w:p w14:paraId="2AD84588" w14:textId="77777777" w:rsidR="00EC3FE8" w:rsidRPr="00EC3FE8" w:rsidRDefault="00EC3FE8" w:rsidP="00CB55ED">
            <w:pPr>
              <w:rPr>
                <w:color w:val="000000"/>
                <w:sz w:val="20"/>
                <w:szCs w:val="20"/>
              </w:rPr>
            </w:pPr>
            <w:r w:rsidRPr="00EC3FE8">
              <w:rPr>
                <w:color w:val="000000"/>
                <w:sz w:val="20"/>
                <w:szCs w:val="20"/>
              </w:rPr>
              <w:t>860 (839, 888)</w:t>
            </w:r>
          </w:p>
        </w:tc>
        <w:tc>
          <w:tcPr>
            <w:tcW w:w="1800" w:type="dxa"/>
            <w:tcBorders>
              <w:top w:val="nil"/>
              <w:left w:val="nil"/>
              <w:bottom w:val="single" w:sz="4" w:space="0" w:color="D9D9D9"/>
              <w:right w:val="single" w:sz="4" w:space="0" w:color="000000"/>
            </w:tcBorders>
            <w:shd w:val="clear" w:color="auto" w:fill="auto"/>
            <w:noWrap/>
            <w:vAlign w:val="center"/>
            <w:hideMark/>
          </w:tcPr>
          <w:p w14:paraId="45F042F4" w14:textId="77777777" w:rsidR="00EC3FE8" w:rsidRPr="00EC3FE8" w:rsidRDefault="00EC3FE8" w:rsidP="00CB55ED">
            <w:pPr>
              <w:rPr>
                <w:color w:val="000000"/>
                <w:sz w:val="20"/>
                <w:szCs w:val="20"/>
              </w:rPr>
            </w:pPr>
            <w:r w:rsidRPr="00EC3FE8">
              <w:rPr>
                <w:color w:val="000000"/>
                <w:sz w:val="20"/>
                <w:szCs w:val="20"/>
              </w:rPr>
              <w:t>0.80 (0.66, 0.89)</w:t>
            </w:r>
          </w:p>
        </w:tc>
      </w:tr>
      <w:tr w:rsidR="00EC3FE8" w:rsidRPr="00EC3FE8" w14:paraId="4DACDEFC" w14:textId="77777777" w:rsidTr="00EC3FE8">
        <w:trPr>
          <w:trHeight w:val="320"/>
        </w:trPr>
        <w:tc>
          <w:tcPr>
            <w:tcW w:w="1781" w:type="dxa"/>
            <w:tcBorders>
              <w:top w:val="nil"/>
              <w:left w:val="single" w:sz="4" w:space="0" w:color="000000"/>
              <w:bottom w:val="single" w:sz="4" w:space="0" w:color="D9D9D9"/>
              <w:right w:val="nil"/>
            </w:tcBorders>
            <w:shd w:val="clear" w:color="auto" w:fill="auto"/>
            <w:noWrap/>
            <w:vAlign w:val="center"/>
            <w:hideMark/>
          </w:tcPr>
          <w:p w14:paraId="5BB0A2E5" w14:textId="77777777" w:rsidR="00EC3FE8" w:rsidRPr="00EC3FE8" w:rsidRDefault="00EC3FE8" w:rsidP="00EC3FE8">
            <w:pPr>
              <w:rPr>
                <w:color w:val="000000"/>
                <w:sz w:val="20"/>
                <w:szCs w:val="20"/>
              </w:rPr>
            </w:pPr>
            <w:r w:rsidRPr="00EC3FE8">
              <w:rPr>
                <w:color w:val="000000"/>
                <w:sz w:val="20"/>
                <w:szCs w:val="20"/>
              </w:rPr>
              <w:t>11. Colorado</w:t>
            </w:r>
          </w:p>
        </w:tc>
        <w:tc>
          <w:tcPr>
            <w:tcW w:w="761" w:type="dxa"/>
            <w:tcBorders>
              <w:top w:val="nil"/>
              <w:left w:val="single" w:sz="4" w:space="0" w:color="000000"/>
              <w:bottom w:val="single" w:sz="4" w:space="0" w:color="D9D9D9"/>
              <w:right w:val="nil"/>
            </w:tcBorders>
            <w:shd w:val="clear" w:color="auto" w:fill="auto"/>
            <w:noWrap/>
            <w:vAlign w:val="center"/>
            <w:hideMark/>
          </w:tcPr>
          <w:p w14:paraId="226617B1" w14:textId="77777777" w:rsidR="00EC3FE8" w:rsidRPr="00EC3FE8" w:rsidRDefault="00EC3FE8" w:rsidP="00CB55ED">
            <w:pPr>
              <w:rPr>
                <w:color w:val="000000"/>
                <w:sz w:val="20"/>
                <w:szCs w:val="20"/>
              </w:rPr>
            </w:pPr>
            <w:r w:rsidRPr="00EC3FE8">
              <w:rPr>
                <w:color w:val="000000"/>
                <w:sz w:val="20"/>
                <w:szCs w:val="20"/>
              </w:rPr>
              <w:t>263</w:t>
            </w:r>
          </w:p>
        </w:tc>
        <w:tc>
          <w:tcPr>
            <w:tcW w:w="648" w:type="dxa"/>
            <w:tcBorders>
              <w:top w:val="nil"/>
              <w:left w:val="nil"/>
              <w:bottom w:val="single" w:sz="4" w:space="0" w:color="D9D9D9"/>
              <w:right w:val="single" w:sz="4" w:space="0" w:color="000000"/>
            </w:tcBorders>
            <w:shd w:val="clear" w:color="auto" w:fill="auto"/>
            <w:noWrap/>
            <w:vAlign w:val="center"/>
            <w:hideMark/>
          </w:tcPr>
          <w:p w14:paraId="41A79560" w14:textId="77777777" w:rsidR="00EC3FE8" w:rsidRPr="00EC3FE8" w:rsidRDefault="00EC3FE8" w:rsidP="00CB55ED">
            <w:pPr>
              <w:rPr>
                <w:color w:val="000000"/>
                <w:sz w:val="20"/>
                <w:szCs w:val="20"/>
              </w:rPr>
            </w:pPr>
            <w:r w:rsidRPr="00EC3FE8">
              <w:rPr>
                <w:color w:val="000000"/>
                <w:sz w:val="20"/>
                <w:szCs w:val="20"/>
              </w:rPr>
              <w:t>232</w:t>
            </w:r>
          </w:p>
        </w:tc>
        <w:tc>
          <w:tcPr>
            <w:tcW w:w="762" w:type="dxa"/>
            <w:tcBorders>
              <w:top w:val="nil"/>
              <w:left w:val="nil"/>
              <w:bottom w:val="single" w:sz="4" w:space="0" w:color="D9D9D9"/>
              <w:right w:val="nil"/>
            </w:tcBorders>
            <w:shd w:val="clear" w:color="auto" w:fill="auto"/>
            <w:noWrap/>
            <w:vAlign w:val="center"/>
            <w:hideMark/>
          </w:tcPr>
          <w:p w14:paraId="551A66EE" w14:textId="77777777" w:rsidR="00EC3FE8" w:rsidRPr="00EC3FE8" w:rsidRDefault="00EC3FE8" w:rsidP="00CB55ED">
            <w:pPr>
              <w:rPr>
                <w:color w:val="000000"/>
                <w:sz w:val="20"/>
                <w:szCs w:val="20"/>
              </w:rPr>
            </w:pPr>
            <w:r w:rsidRPr="00EC3FE8">
              <w:rPr>
                <w:color w:val="000000"/>
                <w:sz w:val="20"/>
                <w:szCs w:val="20"/>
              </w:rPr>
              <w:t>392</w:t>
            </w:r>
          </w:p>
        </w:tc>
        <w:tc>
          <w:tcPr>
            <w:tcW w:w="648" w:type="dxa"/>
            <w:tcBorders>
              <w:top w:val="nil"/>
              <w:left w:val="nil"/>
              <w:bottom w:val="single" w:sz="4" w:space="0" w:color="D9D9D9"/>
              <w:right w:val="nil"/>
            </w:tcBorders>
            <w:shd w:val="clear" w:color="auto" w:fill="auto"/>
            <w:noWrap/>
            <w:vAlign w:val="center"/>
            <w:hideMark/>
          </w:tcPr>
          <w:p w14:paraId="70EB973E" w14:textId="77777777" w:rsidR="00EC3FE8" w:rsidRPr="00EC3FE8" w:rsidRDefault="00EC3FE8" w:rsidP="00CB55ED">
            <w:pPr>
              <w:rPr>
                <w:color w:val="000000"/>
                <w:sz w:val="20"/>
                <w:szCs w:val="20"/>
              </w:rPr>
            </w:pPr>
            <w:r w:rsidRPr="00EC3FE8">
              <w:rPr>
                <w:color w:val="000000"/>
                <w:sz w:val="20"/>
                <w:szCs w:val="20"/>
              </w:rPr>
              <w:t>351</w:t>
            </w:r>
          </w:p>
        </w:tc>
        <w:tc>
          <w:tcPr>
            <w:tcW w:w="761" w:type="dxa"/>
            <w:tcBorders>
              <w:top w:val="nil"/>
              <w:left w:val="single" w:sz="4" w:space="0" w:color="000000"/>
              <w:bottom w:val="single" w:sz="4" w:space="0" w:color="D9D9D9"/>
              <w:right w:val="nil"/>
            </w:tcBorders>
            <w:shd w:val="clear" w:color="auto" w:fill="auto"/>
            <w:noWrap/>
            <w:vAlign w:val="center"/>
            <w:hideMark/>
          </w:tcPr>
          <w:p w14:paraId="19161D1D" w14:textId="77777777" w:rsidR="00EC3FE8" w:rsidRPr="00EC3FE8" w:rsidRDefault="00EC3FE8" w:rsidP="00CB55ED">
            <w:pPr>
              <w:rPr>
                <w:color w:val="000000"/>
                <w:sz w:val="20"/>
                <w:szCs w:val="20"/>
              </w:rPr>
            </w:pPr>
            <w:r w:rsidRPr="00EC3FE8">
              <w:rPr>
                <w:color w:val="000000"/>
                <w:sz w:val="20"/>
                <w:szCs w:val="20"/>
              </w:rPr>
              <w:t>65</w:t>
            </w:r>
          </w:p>
        </w:tc>
        <w:tc>
          <w:tcPr>
            <w:tcW w:w="648" w:type="dxa"/>
            <w:tcBorders>
              <w:top w:val="nil"/>
              <w:left w:val="nil"/>
              <w:bottom w:val="single" w:sz="4" w:space="0" w:color="D9D9D9"/>
              <w:right w:val="single" w:sz="4" w:space="0" w:color="000000"/>
            </w:tcBorders>
            <w:shd w:val="clear" w:color="auto" w:fill="auto"/>
            <w:noWrap/>
            <w:vAlign w:val="center"/>
            <w:hideMark/>
          </w:tcPr>
          <w:p w14:paraId="0067911E" w14:textId="77777777" w:rsidR="00EC3FE8" w:rsidRPr="00EC3FE8" w:rsidRDefault="00EC3FE8" w:rsidP="00CB55ED">
            <w:pPr>
              <w:rPr>
                <w:color w:val="000000"/>
                <w:sz w:val="20"/>
                <w:szCs w:val="20"/>
              </w:rPr>
            </w:pPr>
            <w:r w:rsidRPr="00EC3FE8">
              <w:rPr>
                <w:color w:val="000000"/>
                <w:sz w:val="20"/>
                <w:szCs w:val="20"/>
              </w:rPr>
              <w:t>102</w:t>
            </w:r>
          </w:p>
        </w:tc>
        <w:tc>
          <w:tcPr>
            <w:tcW w:w="762" w:type="dxa"/>
            <w:tcBorders>
              <w:top w:val="nil"/>
              <w:left w:val="nil"/>
              <w:bottom w:val="single" w:sz="4" w:space="0" w:color="D9D9D9"/>
              <w:right w:val="nil"/>
            </w:tcBorders>
            <w:shd w:val="clear" w:color="auto" w:fill="auto"/>
            <w:noWrap/>
            <w:vAlign w:val="center"/>
            <w:hideMark/>
          </w:tcPr>
          <w:p w14:paraId="2036EC7D" w14:textId="77777777" w:rsidR="00EC3FE8" w:rsidRPr="00EC3FE8" w:rsidRDefault="00EC3FE8" w:rsidP="00CB55ED">
            <w:pPr>
              <w:rPr>
                <w:color w:val="000000"/>
                <w:sz w:val="20"/>
                <w:szCs w:val="20"/>
              </w:rPr>
            </w:pPr>
            <w:r w:rsidRPr="00EC3FE8">
              <w:rPr>
                <w:color w:val="000000"/>
                <w:sz w:val="20"/>
                <w:szCs w:val="20"/>
              </w:rPr>
              <w:t>72</w:t>
            </w:r>
          </w:p>
        </w:tc>
        <w:tc>
          <w:tcPr>
            <w:tcW w:w="648" w:type="dxa"/>
            <w:tcBorders>
              <w:top w:val="nil"/>
              <w:left w:val="nil"/>
              <w:bottom w:val="single" w:sz="4" w:space="0" w:color="D9D9D9"/>
              <w:right w:val="nil"/>
            </w:tcBorders>
            <w:shd w:val="clear" w:color="auto" w:fill="auto"/>
            <w:noWrap/>
            <w:vAlign w:val="center"/>
            <w:hideMark/>
          </w:tcPr>
          <w:p w14:paraId="761B40EA" w14:textId="77777777" w:rsidR="00EC3FE8" w:rsidRPr="00EC3FE8" w:rsidRDefault="00EC3FE8" w:rsidP="00CB55ED">
            <w:pPr>
              <w:rPr>
                <w:color w:val="000000"/>
                <w:sz w:val="20"/>
                <w:szCs w:val="20"/>
              </w:rPr>
            </w:pPr>
            <w:r w:rsidRPr="00EC3FE8">
              <w:rPr>
                <w:color w:val="000000"/>
                <w:sz w:val="20"/>
                <w:szCs w:val="20"/>
              </w:rPr>
              <w:t>110</w:t>
            </w:r>
          </w:p>
        </w:tc>
        <w:tc>
          <w:tcPr>
            <w:tcW w:w="761" w:type="dxa"/>
            <w:tcBorders>
              <w:top w:val="nil"/>
              <w:left w:val="single" w:sz="4" w:space="0" w:color="000000"/>
              <w:bottom w:val="single" w:sz="4" w:space="0" w:color="D9D9D9"/>
              <w:right w:val="nil"/>
            </w:tcBorders>
            <w:shd w:val="clear" w:color="auto" w:fill="auto"/>
            <w:noWrap/>
            <w:vAlign w:val="center"/>
            <w:hideMark/>
          </w:tcPr>
          <w:p w14:paraId="0E964081" w14:textId="77777777" w:rsidR="00EC3FE8" w:rsidRPr="00EC3FE8" w:rsidRDefault="00EC3FE8" w:rsidP="00CB55ED">
            <w:pPr>
              <w:rPr>
                <w:color w:val="000000"/>
                <w:sz w:val="20"/>
                <w:szCs w:val="20"/>
              </w:rPr>
            </w:pPr>
            <w:r w:rsidRPr="00EC3FE8">
              <w:rPr>
                <w:color w:val="000000"/>
                <w:sz w:val="20"/>
                <w:szCs w:val="20"/>
              </w:rPr>
              <w:t>14</w:t>
            </w:r>
          </w:p>
        </w:tc>
        <w:tc>
          <w:tcPr>
            <w:tcW w:w="648" w:type="dxa"/>
            <w:tcBorders>
              <w:top w:val="nil"/>
              <w:left w:val="nil"/>
              <w:bottom w:val="single" w:sz="4" w:space="0" w:color="D9D9D9"/>
              <w:right w:val="single" w:sz="4" w:space="0" w:color="000000"/>
            </w:tcBorders>
            <w:shd w:val="clear" w:color="auto" w:fill="auto"/>
            <w:noWrap/>
            <w:vAlign w:val="center"/>
            <w:hideMark/>
          </w:tcPr>
          <w:p w14:paraId="35355321" w14:textId="77777777" w:rsidR="00EC3FE8" w:rsidRPr="00EC3FE8" w:rsidRDefault="00EC3FE8" w:rsidP="00CB55ED">
            <w:pPr>
              <w:rPr>
                <w:color w:val="000000"/>
                <w:sz w:val="20"/>
                <w:szCs w:val="20"/>
              </w:rPr>
            </w:pPr>
            <w:r w:rsidRPr="00EC3FE8">
              <w:rPr>
                <w:color w:val="000000"/>
                <w:sz w:val="20"/>
                <w:szCs w:val="20"/>
              </w:rPr>
              <w:t>4</w:t>
            </w:r>
          </w:p>
        </w:tc>
        <w:tc>
          <w:tcPr>
            <w:tcW w:w="784" w:type="dxa"/>
            <w:tcBorders>
              <w:top w:val="nil"/>
              <w:left w:val="nil"/>
              <w:bottom w:val="single" w:sz="4" w:space="0" w:color="D9D9D9"/>
              <w:right w:val="nil"/>
            </w:tcBorders>
            <w:shd w:val="clear" w:color="auto" w:fill="auto"/>
            <w:noWrap/>
            <w:vAlign w:val="center"/>
            <w:hideMark/>
          </w:tcPr>
          <w:p w14:paraId="59C2F0A7" w14:textId="77777777" w:rsidR="00EC3FE8" w:rsidRPr="00EC3FE8" w:rsidRDefault="00EC3FE8" w:rsidP="00CB55ED">
            <w:pPr>
              <w:rPr>
                <w:color w:val="000000"/>
                <w:sz w:val="20"/>
                <w:szCs w:val="20"/>
              </w:rPr>
            </w:pPr>
            <w:r w:rsidRPr="00EC3FE8">
              <w:rPr>
                <w:color w:val="000000"/>
                <w:sz w:val="20"/>
                <w:szCs w:val="20"/>
              </w:rPr>
              <w:t>10</w:t>
            </w:r>
          </w:p>
        </w:tc>
        <w:tc>
          <w:tcPr>
            <w:tcW w:w="666" w:type="dxa"/>
            <w:tcBorders>
              <w:top w:val="nil"/>
              <w:left w:val="nil"/>
              <w:bottom w:val="single" w:sz="4" w:space="0" w:color="D9D9D9"/>
              <w:right w:val="nil"/>
            </w:tcBorders>
            <w:shd w:val="clear" w:color="auto" w:fill="auto"/>
            <w:noWrap/>
            <w:vAlign w:val="center"/>
            <w:hideMark/>
          </w:tcPr>
          <w:p w14:paraId="26972471" w14:textId="77777777" w:rsidR="00EC3FE8" w:rsidRPr="00EC3FE8" w:rsidRDefault="00EC3FE8" w:rsidP="00CB55ED">
            <w:pPr>
              <w:rPr>
                <w:color w:val="000000"/>
                <w:sz w:val="20"/>
                <w:szCs w:val="20"/>
              </w:rPr>
            </w:pPr>
            <w:r w:rsidRPr="00EC3FE8">
              <w:rPr>
                <w:color w:val="000000"/>
                <w:sz w:val="20"/>
                <w:szCs w:val="20"/>
              </w:rPr>
              <w:t>5</w:t>
            </w:r>
          </w:p>
        </w:tc>
        <w:tc>
          <w:tcPr>
            <w:tcW w:w="761" w:type="dxa"/>
            <w:tcBorders>
              <w:top w:val="nil"/>
              <w:left w:val="single" w:sz="4" w:space="0" w:color="000000"/>
              <w:bottom w:val="single" w:sz="4" w:space="0" w:color="D9D9D9"/>
              <w:right w:val="nil"/>
            </w:tcBorders>
            <w:shd w:val="clear" w:color="auto" w:fill="auto"/>
            <w:noWrap/>
            <w:vAlign w:val="center"/>
            <w:hideMark/>
          </w:tcPr>
          <w:p w14:paraId="0F5DBA80" w14:textId="77777777" w:rsidR="00EC3FE8" w:rsidRPr="00EC3FE8" w:rsidRDefault="00EC3FE8" w:rsidP="00CB55ED">
            <w:pPr>
              <w:rPr>
                <w:color w:val="000000"/>
                <w:sz w:val="20"/>
                <w:szCs w:val="20"/>
              </w:rPr>
            </w:pPr>
            <w:r w:rsidRPr="00EC3FE8">
              <w:rPr>
                <w:color w:val="000000"/>
                <w:sz w:val="20"/>
                <w:szCs w:val="20"/>
              </w:rPr>
              <w:t>816</w:t>
            </w:r>
          </w:p>
        </w:tc>
        <w:tc>
          <w:tcPr>
            <w:tcW w:w="1800" w:type="dxa"/>
            <w:tcBorders>
              <w:top w:val="nil"/>
              <w:left w:val="nil"/>
              <w:bottom w:val="single" w:sz="4" w:space="0" w:color="D9D9D9"/>
              <w:right w:val="nil"/>
            </w:tcBorders>
            <w:shd w:val="clear" w:color="auto" w:fill="auto"/>
            <w:noWrap/>
            <w:vAlign w:val="center"/>
            <w:hideMark/>
          </w:tcPr>
          <w:p w14:paraId="19C883DD" w14:textId="77777777" w:rsidR="00EC3FE8" w:rsidRPr="00EC3FE8" w:rsidRDefault="00EC3FE8" w:rsidP="00CB55ED">
            <w:pPr>
              <w:rPr>
                <w:color w:val="000000"/>
                <w:sz w:val="20"/>
                <w:szCs w:val="20"/>
              </w:rPr>
            </w:pPr>
            <w:r w:rsidRPr="00EC3FE8">
              <w:rPr>
                <w:color w:val="000000"/>
                <w:sz w:val="20"/>
                <w:szCs w:val="20"/>
              </w:rPr>
              <w:t>804 (740, 861)</w:t>
            </w:r>
          </w:p>
        </w:tc>
        <w:tc>
          <w:tcPr>
            <w:tcW w:w="1800" w:type="dxa"/>
            <w:tcBorders>
              <w:top w:val="nil"/>
              <w:left w:val="nil"/>
              <w:bottom w:val="single" w:sz="4" w:space="0" w:color="D9D9D9"/>
              <w:right w:val="single" w:sz="4" w:space="0" w:color="000000"/>
            </w:tcBorders>
            <w:shd w:val="clear" w:color="auto" w:fill="auto"/>
            <w:noWrap/>
            <w:vAlign w:val="center"/>
            <w:hideMark/>
          </w:tcPr>
          <w:p w14:paraId="3C777413" w14:textId="77777777" w:rsidR="00EC3FE8" w:rsidRPr="00EC3FE8" w:rsidRDefault="00EC3FE8" w:rsidP="00CB55ED">
            <w:pPr>
              <w:rPr>
                <w:color w:val="000000"/>
                <w:sz w:val="20"/>
                <w:szCs w:val="20"/>
              </w:rPr>
            </w:pPr>
            <w:r w:rsidRPr="00EC3FE8">
              <w:rPr>
                <w:color w:val="000000"/>
                <w:sz w:val="20"/>
                <w:szCs w:val="20"/>
              </w:rPr>
              <w:t>0.59 (0.44, 0.72)</w:t>
            </w:r>
          </w:p>
        </w:tc>
      </w:tr>
      <w:tr w:rsidR="00EC3FE8" w:rsidRPr="00EC3FE8" w14:paraId="23ACE4DD" w14:textId="77777777" w:rsidTr="00EC3FE8">
        <w:trPr>
          <w:trHeight w:val="320"/>
        </w:trPr>
        <w:tc>
          <w:tcPr>
            <w:tcW w:w="1781" w:type="dxa"/>
            <w:tcBorders>
              <w:top w:val="nil"/>
              <w:left w:val="single" w:sz="4" w:space="0" w:color="000000"/>
              <w:bottom w:val="single" w:sz="4" w:space="0" w:color="D9D9D9"/>
              <w:right w:val="nil"/>
            </w:tcBorders>
            <w:shd w:val="clear" w:color="auto" w:fill="auto"/>
            <w:noWrap/>
            <w:vAlign w:val="center"/>
            <w:hideMark/>
          </w:tcPr>
          <w:p w14:paraId="7BF33A77" w14:textId="77777777" w:rsidR="00EC3FE8" w:rsidRPr="00EC3FE8" w:rsidRDefault="00EC3FE8" w:rsidP="00EC3FE8">
            <w:pPr>
              <w:rPr>
                <w:color w:val="000000"/>
                <w:sz w:val="20"/>
                <w:szCs w:val="20"/>
              </w:rPr>
            </w:pPr>
            <w:r w:rsidRPr="00EC3FE8">
              <w:rPr>
                <w:color w:val="000000"/>
                <w:sz w:val="20"/>
                <w:szCs w:val="20"/>
              </w:rPr>
              <w:t>12. Michigan</w:t>
            </w:r>
          </w:p>
        </w:tc>
        <w:tc>
          <w:tcPr>
            <w:tcW w:w="761" w:type="dxa"/>
            <w:tcBorders>
              <w:top w:val="nil"/>
              <w:left w:val="single" w:sz="4" w:space="0" w:color="000000"/>
              <w:bottom w:val="single" w:sz="4" w:space="0" w:color="D9D9D9"/>
              <w:right w:val="nil"/>
            </w:tcBorders>
            <w:shd w:val="clear" w:color="auto" w:fill="auto"/>
            <w:noWrap/>
            <w:vAlign w:val="center"/>
            <w:hideMark/>
          </w:tcPr>
          <w:p w14:paraId="3D16EE07" w14:textId="77777777" w:rsidR="00EC3FE8" w:rsidRPr="00EC3FE8" w:rsidRDefault="00EC3FE8" w:rsidP="00CB55ED">
            <w:pPr>
              <w:rPr>
                <w:color w:val="000000"/>
                <w:sz w:val="20"/>
                <w:szCs w:val="20"/>
              </w:rPr>
            </w:pPr>
            <w:r w:rsidRPr="00EC3FE8">
              <w:rPr>
                <w:color w:val="000000"/>
                <w:sz w:val="20"/>
                <w:szCs w:val="20"/>
              </w:rPr>
              <w:t>182</w:t>
            </w:r>
          </w:p>
        </w:tc>
        <w:tc>
          <w:tcPr>
            <w:tcW w:w="648" w:type="dxa"/>
            <w:tcBorders>
              <w:top w:val="nil"/>
              <w:left w:val="nil"/>
              <w:bottom w:val="single" w:sz="4" w:space="0" w:color="D9D9D9"/>
              <w:right w:val="single" w:sz="4" w:space="0" w:color="000000"/>
            </w:tcBorders>
            <w:shd w:val="clear" w:color="auto" w:fill="auto"/>
            <w:noWrap/>
            <w:vAlign w:val="center"/>
            <w:hideMark/>
          </w:tcPr>
          <w:p w14:paraId="33B653B1" w14:textId="77777777" w:rsidR="00EC3FE8" w:rsidRPr="00EC3FE8" w:rsidRDefault="00EC3FE8" w:rsidP="00CB55ED">
            <w:pPr>
              <w:rPr>
                <w:color w:val="000000"/>
                <w:sz w:val="20"/>
                <w:szCs w:val="20"/>
              </w:rPr>
            </w:pPr>
            <w:r w:rsidRPr="00EC3FE8">
              <w:rPr>
                <w:color w:val="000000"/>
                <w:sz w:val="20"/>
                <w:szCs w:val="20"/>
              </w:rPr>
              <w:t>187</w:t>
            </w:r>
          </w:p>
        </w:tc>
        <w:tc>
          <w:tcPr>
            <w:tcW w:w="762" w:type="dxa"/>
            <w:tcBorders>
              <w:top w:val="nil"/>
              <w:left w:val="nil"/>
              <w:bottom w:val="single" w:sz="4" w:space="0" w:color="D9D9D9"/>
              <w:right w:val="nil"/>
            </w:tcBorders>
            <w:shd w:val="clear" w:color="auto" w:fill="auto"/>
            <w:noWrap/>
            <w:vAlign w:val="center"/>
            <w:hideMark/>
          </w:tcPr>
          <w:p w14:paraId="74B57C46" w14:textId="77777777" w:rsidR="00EC3FE8" w:rsidRPr="00EC3FE8" w:rsidRDefault="00EC3FE8" w:rsidP="00CB55ED">
            <w:pPr>
              <w:rPr>
                <w:color w:val="000000"/>
                <w:sz w:val="20"/>
                <w:szCs w:val="20"/>
              </w:rPr>
            </w:pPr>
            <w:r w:rsidRPr="00EC3FE8">
              <w:rPr>
                <w:color w:val="000000"/>
                <w:sz w:val="20"/>
                <w:szCs w:val="20"/>
              </w:rPr>
              <w:t>160</w:t>
            </w:r>
          </w:p>
        </w:tc>
        <w:tc>
          <w:tcPr>
            <w:tcW w:w="648" w:type="dxa"/>
            <w:tcBorders>
              <w:top w:val="nil"/>
              <w:left w:val="nil"/>
              <w:bottom w:val="single" w:sz="4" w:space="0" w:color="D9D9D9"/>
              <w:right w:val="nil"/>
            </w:tcBorders>
            <w:shd w:val="clear" w:color="auto" w:fill="auto"/>
            <w:noWrap/>
            <w:vAlign w:val="center"/>
            <w:hideMark/>
          </w:tcPr>
          <w:p w14:paraId="716D7480" w14:textId="77777777" w:rsidR="00EC3FE8" w:rsidRPr="00EC3FE8" w:rsidRDefault="00EC3FE8" w:rsidP="00CB55ED">
            <w:pPr>
              <w:rPr>
                <w:color w:val="000000"/>
                <w:sz w:val="20"/>
                <w:szCs w:val="20"/>
              </w:rPr>
            </w:pPr>
            <w:r w:rsidRPr="00EC3FE8">
              <w:rPr>
                <w:color w:val="000000"/>
                <w:sz w:val="20"/>
                <w:szCs w:val="20"/>
              </w:rPr>
              <w:t>121</w:t>
            </w:r>
          </w:p>
        </w:tc>
        <w:tc>
          <w:tcPr>
            <w:tcW w:w="761" w:type="dxa"/>
            <w:tcBorders>
              <w:top w:val="nil"/>
              <w:left w:val="single" w:sz="4" w:space="0" w:color="000000"/>
              <w:bottom w:val="single" w:sz="4" w:space="0" w:color="D9D9D9"/>
              <w:right w:val="nil"/>
            </w:tcBorders>
            <w:shd w:val="clear" w:color="auto" w:fill="auto"/>
            <w:noWrap/>
            <w:vAlign w:val="center"/>
            <w:hideMark/>
          </w:tcPr>
          <w:p w14:paraId="0F1B4212" w14:textId="77777777" w:rsidR="00EC3FE8" w:rsidRPr="00EC3FE8" w:rsidRDefault="00EC3FE8" w:rsidP="00CB55ED">
            <w:pPr>
              <w:rPr>
                <w:color w:val="000000"/>
                <w:sz w:val="20"/>
                <w:szCs w:val="20"/>
              </w:rPr>
            </w:pPr>
            <w:r w:rsidRPr="00EC3FE8">
              <w:rPr>
                <w:color w:val="000000"/>
                <w:sz w:val="20"/>
                <w:szCs w:val="20"/>
              </w:rPr>
              <w:t>0</w:t>
            </w:r>
          </w:p>
        </w:tc>
        <w:tc>
          <w:tcPr>
            <w:tcW w:w="648" w:type="dxa"/>
            <w:tcBorders>
              <w:top w:val="nil"/>
              <w:left w:val="nil"/>
              <w:bottom w:val="single" w:sz="4" w:space="0" w:color="D9D9D9"/>
              <w:right w:val="single" w:sz="4" w:space="0" w:color="000000"/>
            </w:tcBorders>
            <w:shd w:val="clear" w:color="auto" w:fill="auto"/>
            <w:noWrap/>
            <w:vAlign w:val="center"/>
            <w:hideMark/>
          </w:tcPr>
          <w:p w14:paraId="23C271DA" w14:textId="77777777" w:rsidR="00EC3FE8" w:rsidRPr="00EC3FE8" w:rsidRDefault="00EC3FE8" w:rsidP="00CB55ED">
            <w:pPr>
              <w:rPr>
                <w:color w:val="000000"/>
                <w:sz w:val="20"/>
                <w:szCs w:val="20"/>
              </w:rPr>
            </w:pPr>
            <w:r w:rsidRPr="00EC3FE8">
              <w:rPr>
                <w:color w:val="000000"/>
                <w:sz w:val="20"/>
                <w:szCs w:val="20"/>
              </w:rPr>
              <w:t>0</w:t>
            </w:r>
          </w:p>
        </w:tc>
        <w:tc>
          <w:tcPr>
            <w:tcW w:w="762" w:type="dxa"/>
            <w:tcBorders>
              <w:top w:val="nil"/>
              <w:left w:val="nil"/>
              <w:bottom w:val="single" w:sz="4" w:space="0" w:color="D9D9D9"/>
              <w:right w:val="nil"/>
            </w:tcBorders>
            <w:shd w:val="clear" w:color="auto" w:fill="auto"/>
            <w:noWrap/>
            <w:vAlign w:val="center"/>
            <w:hideMark/>
          </w:tcPr>
          <w:p w14:paraId="75966C58" w14:textId="77777777" w:rsidR="00EC3FE8" w:rsidRPr="00EC3FE8" w:rsidRDefault="00EC3FE8" w:rsidP="00CB55ED">
            <w:pPr>
              <w:rPr>
                <w:color w:val="000000"/>
                <w:sz w:val="20"/>
                <w:szCs w:val="20"/>
              </w:rPr>
            </w:pPr>
            <w:r w:rsidRPr="00EC3FE8">
              <w:rPr>
                <w:color w:val="000000"/>
                <w:sz w:val="20"/>
                <w:szCs w:val="20"/>
              </w:rPr>
              <w:t>196</w:t>
            </w:r>
          </w:p>
        </w:tc>
        <w:tc>
          <w:tcPr>
            <w:tcW w:w="648" w:type="dxa"/>
            <w:tcBorders>
              <w:top w:val="nil"/>
              <w:left w:val="nil"/>
              <w:bottom w:val="single" w:sz="4" w:space="0" w:color="D9D9D9"/>
              <w:right w:val="nil"/>
            </w:tcBorders>
            <w:shd w:val="clear" w:color="auto" w:fill="auto"/>
            <w:noWrap/>
            <w:vAlign w:val="center"/>
            <w:hideMark/>
          </w:tcPr>
          <w:p w14:paraId="26C755FF" w14:textId="77777777" w:rsidR="00EC3FE8" w:rsidRPr="00EC3FE8" w:rsidRDefault="00EC3FE8" w:rsidP="00CB55ED">
            <w:pPr>
              <w:rPr>
                <w:color w:val="000000"/>
                <w:sz w:val="20"/>
                <w:szCs w:val="20"/>
              </w:rPr>
            </w:pPr>
            <w:r w:rsidRPr="00EC3FE8">
              <w:rPr>
                <w:color w:val="000000"/>
                <w:sz w:val="20"/>
                <w:szCs w:val="20"/>
              </w:rPr>
              <w:t>392</w:t>
            </w:r>
          </w:p>
        </w:tc>
        <w:tc>
          <w:tcPr>
            <w:tcW w:w="761" w:type="dxa"/>
            <w:tcBorders>
              <w:top w:val="nil"/>
              <w:left w:val="single" w:sz="4" w:space="0" w:color="000000"/>
              <w:bottom w:val="single" w:sz="4" w:space="0" w:color="D9D9D9"/>
              <w:right w:val="nil"/>
            </w:tcBorders>
            <w:shd w:val="clear" w:color="auto" w:fill="auto"/>
            <w:noWrap/>
            <w:vAlign w:val="center"/>
            <w:hideMark/>
          </w:tcPr>
          <w:p w14:paraId="483ACC03" w14:textId="77777777" w:rsidR="00EC3FE8" w:rsidRPr="00EC3FE8" w:rsidRDefault="00EC3FE8" w:rsidP="00CB55ED">
            <w:pPr>
              <w:rPr>
                <w:color w:val="000000"/>
                <w:sz w:val="20"/>
                <w:szCs w:val="20"/>
              </w:rPr>
            </w:pPr>
            <w:r w:rsidRPr="00EC3FE8">
              <w:rPr>
                <w:color w:val="000000"/>
                <w:sz w:val="20"/>
                <w:szCs w:val="20"/>
              </w:rPr>
              <w:t>18</w:t>
            </w:r>
          </w:p>
        </w:tc>
        <w:tc>
          <w:tcPr>
            <w:tcW w:w="648" w:type="dxa"/>
            <w:tcBorders>
              <w:top w:val="nil"/>
              <w:left w:val="nil"/>
              <w:bottom w:val="single" w:sz="4" w:space="0" w:color="D9D9D9"/>
              <w:right w:val="single" w:sz="4" w:space="0" w:color="000000"/>
            </w:tcBorders>
            <w:shd w:val="clear" w:color="auto" w:fill="auto"/>
            <w:noWrap/>
            <w:vAlign w:val="center"/>
            <w:hideMark/>
          </w:tcPr>
          <w:p w14:paraId="12B167A8" w14:textId="77777777" w:rsidR="00EC3FE8" w:rsidRPr="00EC3FE8" w:rsidRDefault="00EC3FE8" w:rsidP="00CB55ED">
            <w:pPr>
              <w:rPr>
                <w:color w:val="000000"/>
                <w:sz w:val="20"/>
                <w:szCs w:val="20"/>
              </w:rPr>
            </w:pPr>
            <w:r w:rsidRPr="00EC3FE8">
              <w:rPr>
                <w:color w:val="000000"/>
                <w:sz w:val="20"/>
                <w:szCs w:val="20"/>
              </w:rPr>
              <w:t>19</w:t>
            </w:r>
          </w:p>
        </w:tc>
        <w:tc>
          <w:tcPr>
            <w:tcW w:w="784" w:type="dxa"/>
            <w:tcBorders>
              <w:top w:val="nil"/>
              <w:left w:val="nil"/>
              <w:bottom w:val="single" w:sz="4" w:space="0" w:color="D9D9D9"/>
              <w:right w:val="nil"/>
            </w:tcBorders>
            <w:shd w:val="clear" w:color="auto" w:fill="auto"/>
            <w:noWrap/>
            <w:vAlign w:val="center"/>
            <w:hideMark/>
          </w:tcPr>
          <w:p w14:paraId="3AE26655" w14:textId="77777777" w:rsidR="00EC3FE8" w:rsidRPr="00EC3FE8" w:rsidRDefault="00EC3FE8" w:rsidP="00CB55ED">
            <w:pPr>
              <w:rPr>
                <w:color w:val="000000"/>
                <w:sz w:val="20"/>
                <w:szCs w:val="20"/>
              </w:rPr>
            </w:pPr>
            <w:r w:rsidRPr="00EC3FE8">
              <w:rPr>
                <w:color w:val="000000"/>
                <w:sz w:val="20"/>
                <w:szCs w:val="20"/>
              </w:rPr>
              <w:t>27</w:t>
            </w:r>
          </w:p>
        </w:tc>
        <w:tc>
          <w:tcPr>
            <w:tcW w:w="666" w:type="dxa"/>
            <w:tcBorders>
              <w:top w:val="nil"/>
              <w:left w:val="nil"/>
              <w:bottom w:val="single" w:sz="4" w:space="0" w:color="D9D9D9"/>
              <w:right w:val="nil"/>
            </w:tcBorders>
            <w:shd w:val="clear" w:color="auto" w:fill="auto"/>
            <w:noWrap/>
            <w:vAlign w:val="center"/>
            <w:hideMark/>
          </w:tcPr>
          <w:p w14:paraId="1A7C9D9A" w14:textId="77777777" w:rsidR="00EC3FE8" w:rsidRPr="00EC3FE8" w:rsidRDefault="00EC3FE8" w:rsidP="00CB55ED">
            <w:pPr>
              <w:rPr>
                <w:color w:val="000000"/>
                <w:sz w:val="20"/>
                <w:szCs w:val="20"/>
              </w:rPr>
            </w:pPr>
            <w:r w:rsidRPr="00EC3FE8">
              <w:rPr>
                <w:color w:val="000000"/>
                <w:sz w:val="20"/>
                <w:szCs w:val="20"/>
              </w:rPr>
              <w:t>22</w:t>
            </w:r>
          </w:p>
        </w:tc>
        <w:tc>
          <w:tcPr>
            <w:tcW w:w="761" w:type="dxa"/>
            <w:tcBorders>
              <w:top w:val="nil"/>
              <w:left w:val="single" w:sz="4" w:space="0" w:color="000000"/>
              <w:bottom w:val="single" w:sz="4" w:space="0" w:color="D9D9D9"/>
              <w:right w:val="nil"/>
            </w:tcBorders>
            <w:shd w:val="clear" w:color="auto" w:fill="auto"/>
            <w:noWrap/>
            <w:vAlign w:val="center"/>
            <w:hideMark/>
          </w:tcPr>
          <w:p w14:paraId="39B6E4CD" w14:textId="77777777" w:rsidR="00EC3FE8" w:rsidRPr="00EC3FE8" w:rsidRDefault="00EC3FE8" w:rsidP="00CB55ED">
            <w:pPr>
              <w:rPr>
                <w:color w:val="000000"/>
                <w:sz w:val="20"/>
                <w:szCs w:val="20"/>
              </w:rPr>
            </w:pPr>
            <w:r w:rsidRPr="00EC3FE8">
              <w:rPr>
                <w:color w:val="000000"/>
                <w:sz w:val="20"/>
                <w:szCs w:val="20"/>
              </w:rPr>
              <w:t>582</w:t>
            </w:r>
          </w:p>
        </w:tc>
        <w:tc>
          <w:tcPr>
            <w:tcW w:w="1800" w:type="dxa"/>
            <w:tcBorders>
              <w:top w:val="nil"/>
              <w:left w:val="nil"/>
              <w:bottom w:val="single" w:sz="4" w:space="0" w:color="D9D9D9"/>
              <w:right w:val="nil"/>
            </w:tcBorders>
            <w:shd w:val="clear" w:color="auto" w:fill="auto"/>
            <w:noWrap/>
            <w:vAlign w:val="center"/>
            <w:hideMark/>
          </w:tcPr>
          <w:p w14:paraId="38746DBB" w14:textId="77777777" w:rsidR="00EC3FE8" w:rsidRPr="00EC3FE8" w:rsidRDefault="00EC3FE8" w:rsidP="00CB55ED">
            <w:pPr>
              <w:rPr>
                <w:color w:val="000000"/>
                <w:sz w:val="20"/>
                <w:szCs w:val="20"/>
              </w:rPr>
            </w:pPr>
            <w:r w:rsidRPr="00EC3FE8">
              <w:rPr>
                <w:color w:val="000000"/>
                <w:sz w:val="20"/>
                <w:szCs w:val="20"/>
              </w:rPr>
              <w:t>742 (674, 813)</w:t>
            </w:r>
          </w:p>
        </w:tc>
        <w:tc>
          <w:tcPr>
            <w:tcW w:w="1800" w:type="dxa"/>
            <w:tcBorders>
              <w:top w:val="nil"/>
              <w:left w:val="nil"/>
              <w:bottom w:val="single" w:sz="4" w:space="0" w:color="D9D9D9"/>
              <w:right w:val="single" w:sz="4" w:space="0" w:color="000000"/>
            </w:tcBorders>
            <w:shd w:val="clear" w:color="auto" w:fill="auto"/>
            <w:noWrap/>
            <w:vAlign w:val="center"/>
            <w:hideMark/>
          </w:tcPr>
          <w:p w14:paraId="65A26FEE" w14:textId="77777777" w:rsidR="00EC3FE8" w:rsidRPr="00EC3FE8" w:rsidRDefault="00EC3FE8" w:rsidP="00CB55ED">
            <w:pPr>
              <w:rPr>
                <w:color w:val="000000"/>
                <w:sz w:val="20"/>
                <w:szCs w:val="20"/>
              </w:rPr>
            </w:pPr>
            <w:r w:rsidRPr="00EC3FE8">
              <w:rPr>
                <w:color w:val="000000"/>
                <w:sz w:val="20"/>
                <w:szCs w:val="20"/>
              </w:rPr>
              <w:t>0.49 (0.16, 0.74)</w:t>
            </w:r>
          </w:p>
        </w:tc>
      </w:tr>
      <w:tr w:rsidR="00EC3FE8" w:rsidRPr="00EC3FE8" w14:paraId="51FFE264" w14:textId="77777777" w:rsidTr="00EC3FE8">
        <w:trPr>
          <w:trHeight w:val="320"/>
        </w:trPr>
        <w:tc>
          <w:tcPr>
            <w:tcW w:w="1781" w:type="dxa"/>
            <w:tcBorders>
              <w:top w:val="nil"/>
              <w:left w:val="single" w:sz="4" w:space="0" w:color="000000"/>
              <w:bottom w:val="single" w:sz="4" w:space="0" w:color="D9D9D9"/>
              <w:right w:val="nil"/>
            </w:tcBorders>
            <w:shd w:val="clear" w:color="auto" w:fill="auto"/>
            <w:noWrap/>
            <w:vAlign w:val="center"/>
            <w:hideMark/>
          </w:tcPr>
          <w:p w14:paraId="3AD4BF3D" w14:textId="77777777" w:rsidR="00EC3FE8" w:rsidRPr="00EC3FE8" w:rsidRDefault="00EC3FE8" w:rsidP="00EC3FE8">
            <w:pPr>
              <w:rPr>
                <w:color w:val="000000"/>
                <w:sz w:val="20"/>
                <w:szCs w:val="20"/>
              </w:rPr>
            </w:pPr>
            <w:r w:rsidRPr="00EC3FE8">
              <w:rPr>
                <w:color w:val="000000"/>
                <w:sz w:val="20"/>
                <w:szCs w:val="20"/>
              </w:rPr>
              <w:t>13. Alabama</w:t>
            </w:r>
          </w:p>
        </w:tc>
        <w:tc>
          <w:tcPr>
            <w:tcW w:w="761" w:type="dxa"/>
            <w:tcBorders>
              <w:top w:val="nil"/>
              <w:left w:val="single" w:sz="4" w:space="0" w:color="000000"/>
              <w:bottom w:val="single" w:sz="4" w:space="0" w:color="D9D9D9"/>
              <w:right w:val="nil"/>
            </w:tcBorders>
            <w:shd w:val="clear" w:color="auto" w:fill="auto"/>
            <w:noWrap/>
            <w:vAlign w:val="center"/>
            <w:hideMark/>
          </w:tcPr>
          <w:p w14:paraId="0EB94F8B" w14:textId="77777777" w:rsidR="00EC3FE8" w:rsidRPr="00EC3FE8" w:rsidRDefault="00EC3FE8" w:rsidP="00CB55ED">
            <w:pPr>
              <w:rPr>
                <w:color w:val="000000"/>
                <w:sz w:val="20"/>
                <w:szCs w:val="20"/>
              </w:rPr>
            </w:pPr>
            <w:r w:rsidRPr="00EC3FE8">
              <w:rPr>
                <w:color w:val="000000"/>
                <w:sz w:val="20"/>
                <w:szCs w:val="20"/>
              </w:rPr>
              <w:t>102</w:t>
            </w:r>
          </w:p>
        </w:tc>
        <w:tc>
          <w:tcPr>
            <w:tcW w:w="648" w:type="dxa"/>
            <w:tcBorders>
              <w:top w:val="nil"/>
              <w:left w:val="nil"/>
              <w:bottom w:val="single" w:sz="4" w:space="0" w:color="D9D9D9"/>
              <w:right w:val="single" w:sz="4" w:space="0" w:color="000000"/>
            </w:tcBorders>
            <w:shd w:val="clear" w:color="auto" w:fill="auto"/>
            <w:noWrap/>
            <w:vAlign w:val="center"/>
            <w:hideMark/>
          </w:tcPr>
          <w:p w14:paraId="762D4CCD" w14:textId="77777777" w:rsidR="00EC3FE8" w:rsidRPr="00EC3FE8" w:rsidRDefault="00EC3FE8" w:rsidP="00CB55ED">
            <w:pPr>
              <w:rPr>
                <w:color w:val="000000"/>
                <w:sz w:val="20"/>
                <w:szCs w:val="20"/>
              </w:rPr>
            </w:pPr>
            <w:r w:rsidRPr="00EC3FE8">
              <w:rPr>
                <w:color w:val="000000"/>
                <w:sz w:val="20"/>
                <w:szCs w:val="20"/>
              </w:rPr>
              <w:t>109</w:t>
            </w:r>
          </w:p>
        </w:tc>
        <w:tc>
          <w:tcPr>
            <w:tcW w:w="762" w:type="dxa"/>
            <w:tcBorders>
              <w:top w:val="nil"/>
              <w:left w:val="nil"/>
              <w:bottom w:val="single" w:sz="4" w:space="0" w:color="D9D9D9"/>
              <w:right w:val="nil"/>
            </w:tcBorders>
            <w:shd w:val="clear" w:color="auto" w:fill="auto"/>
            <w:noWrap/>
            <w:vAlign w:val="center"/>
            <w:hideMark/>
          </w:tcPr>
          <w:p w14:paraId="42E85559" w14:textId="77777777" w:rsidR="00EC3FE8" w:rsidRPr="00EC3FE8" w:rsidRDefault="00EC3FE8" w:rsidP="00CB55ED">
            <w:pPr>
              <w:rPr>
                <w:color w:val="000000"/>
                <w:sz w:val="20"/>
                <w:szCs w:val="20"/>
              </w:rPr>
            </w:pPr>
            <w:r w:rsidRPr="00EC3FE8">
              <w:rPr>
                <w:color w:val="000000"/>
                <w:sz w:val="20"/>
                <w:szCs w:val="20"/>
              </w:rPr>
              <w:t>122</w:t>
            </w:r>
          </w:p>
        </w:tc>
        <w:tc>
          <w:tcPr>
            <w:tcW w:w="648" w:type="dxa"/>
            <w:tcBorders>
              <w:top w:val="nil"/>
              <w:left w:val="nil"/>
              <w:bottom w:val="single" w:sz="4" w:space="0" w:color="D9D9D9"/>
              <w:right w:val="nil"/>
            </w:tcBorders>
            <w:shd w:val="clear" w:color="auto" w:fill="auto"/>
            <w:noWrap/>
            <w:vAlign w:val="center"/>
            <w:hideMark/>
          </w:tcPr>
          <w:p w14:paraId="661F215B" w14:textId="77777777" w:rsidR="00EC3FE8" w:rsidRPr="00EC3FE8" w:rsidRDefault="00EC3FE8" w:rsidP="00CB55ED">
            <w:pPr>
              <w:rPr>
                <w:color w:val="000000"/>
                <w:sz w:val="20"/>
                <w:szCs w:val="20"/>
              </w:rPr>
            </w:pPr>
            <w:r w:rsidRPr="00EC3FE8">
              <w:rPr>
                <w:color w:val="000000"/>
                <w:sz w:val="20"/>
                <w:szCs w:val="20"/>
              </w:rPr>
              <w:t>120</w:t>
            </w:r>
          </w:p>
        </w:tc>
        <w:tc>
          <w:tcPr>
            <w:tcW w:w="761" w:type="dxa"/>
            <w:tcBorders>
              <w:top w:val="nil"/>
              <w:left w:val="single" w:sz="4" w:space="0" w:color="000000"/>
              <w:bottom w:val="single" w:sz="4" w:space="0" w:color="D9D9D9"/>
              <w:right w:val="nil"/>
            </w:tcBorders>
            <w:shd w:val="clear" w:color="auto" w:fill="auto"/>
            <w:noWrap/>
            <w:vAlign w:val="center"/>
            <w:hideMark/>
          </w:tcPr>
          <w:p w14:paraId="534F7AB9" w14:textId="77777777" w:rsidR="00EC3FE8" w:rsidRPr="00EC3FE8" w:rsidRDefault="00EC3FE8" w:rsidP="00CB55ED">
            <w:pPr>
              <w:rPr>
                <w:color w:val="000000"/>
                <w:sz w:val="20"/>
                <w:szCs w:val="20"/>
              </w:rPr>
            </w:pPr>
            <w:r w:rsidRPr="00EC3FE8">
              <w:rPr>
                <w:color w:val="000000"/>
                <w:sz w:val="20"/>
                <w:szCs w:val="20"/>
              </w:rPr>
              <w:t>183</w:t>
            </w:r>
          </w:p>
        </w:tc>
        <w:tc>
          <w:tcPr>
            <w:tcW w:w="648" w:type="dxa"/>
            <w:tcBorders>
              <w:top w:val="nil"/>
              <w:left w:val="nil"/>
              <w:bottom w:val="single" w:sz="4" w:space="0" w:color="D9D9D9"/>
              <w:right w:val="single" w:sz="4" w:space="0" w:color="000000"/>
            </w:tcBorders>
            <w:shd w:val="clear" w:color="auto" w:fill="auto"/>
            <w:noWrap/>
            <w:vAlign w:val="center"/>
            <w:hideMark/>
          </w:tcPr>
          <w:p w14:paraId="2B23DCCE" w14:textId="77777777" w:rsidR="00EC3FE8" w:rsidRPr="00EC3FE8" w:rsidRDefault="00EC3FE8" w:rsidP="00CB55ED">
            <w:pPr>
              <w:rPr>
                <w:color w:val="000000"/>
                <w:sz w:val="20"/>
                <w:szCs w:val="20"/>
              </w:rPr>
            </w:pPr>
            <w:r w:rsidRPr="00EC3FE8">
              <w:rPr>
                <w:color w:val="000000"/>
                <w:sz w:val="20"/>
                <w:szCs w:val="20"/>
              </w:rPr>
              <w:t>154</w:t>
            </w:r>
          </w:p>
        </w:tc>
        <w:tc>
          <w:tcPr>
            <w:tcW w:w="762" w:type="dxa"/>
            <w:tcBorders>
              <w:top w:val="nil"/>
              <w:left w:val="nil"/>
              <w:bottom w:val="single" w:sz="4" w:space="0" w:color="D9D9D9"/>
              <w:right w:val="nil"/>
            </w:tcBorders>
            <w:shd w:val="clear" w:color="auto" w:fill="auto"/>
            <w:noWrap/>
            <w:vAlign w:val="center"/>
            <w:hideMark/>
          </w:tcPr>
          <w:p w14:paraId="19DA9D42" w14:textId="77777777" w:rsidR="00EC3FE8" w:rsidRPr="00EC3FE8" w:rsidRDefault="00EC3FE8" w:rsidP="00CB55ED">
            <w:pPr>
              <w:rPr>
                <w:color w:val="000000"/>
                <w:sz w:val="20"/>
                <w:szCs w:val="20"/>
              </w:rPr>
            </w:pPr>
            <w:r w:rsidRPr="00EC3FE8">
              <w:rPr>
                <w:color w:val="000000"/>
                <w:sz w:val="20"/>
                <w:szCs w:val="20"/>
              </w:rPr>
              <w:t>168</w:t>
            </w:r>
          </w:p>
        </w:tc>
        <w:tc>
          <w:tcPr>
            <w:tcW w:w="648" w:type="dxa"/>
            <w:tcBorders>
              <w:top w:val="nil"/>
              <w:left w:val="nil"/>
              <w:bottom w:val="single" w:sz="4" w:space="0" w:color="D9D9D9"/>
              <w:right w:val="nil"/>
            </w:tcBorders>
            <w:shd w:val="clear" w:color="auto" w:fill="auto"/>
            <w:noWrap/>
            <w:vAlign w:val="center"/>
            <w:hideMark/>
          </w:tcPr>
          <w:p w14:paraId="72CFBF52" w14:textId="77777777" w:rsidR="00EC3FE8" w:rsidRPr="00EC3FE8" w:rsidRDefault="00EC3FE8" w:rsidP="00CB55ED">
            <w:pPr>
              <w:rPr>
                <w:color w:val="000000"/>
                <w:sz w:val="20"/>
                <w:szCs w:val="20"/>
              </w:rPr>
            </w:pPr>
            <w:r w:rsidRPr="00EC3FE8">
              <w:rPr>
                <w:color w:val="000000"/>
                <w:sz w:val="20"/>
                <w:szCs w:val="20"/>
              </w:rPr>
              <w:t>259</w:t>
            </w:r>
          </w:p>
        </w:tc>
        <w:tc>
          <w:tcPr>
            <w:tcW w:w="761" w:type="dxa"/>
            <w:tcBorders>
              <w:top w:val="nil"/>
              <w:left w:val="single" w:sz="4" w:space="0" w:color="000000"/>
              <w:bottom w:val="single" w:sz="4" w:space="0" w:color="D9D9D9"/>
              <w:right w:val="nil"/>
            </w:tcBorders>
            <w:shd w:val="clear" w:color="auto" w:fill="auto"/>
            <w:noWrap/>
            <w:vAlign w:val="center"/>
            <w:hideMark/>
          </w:tcPr>
          <w:p w14:paraId="26EB9E88" w14:textId="77777777" w:rsidR="00EC3FE8" w:rsidRPr="00EC3FE8" w:rsidRDefault="00EC3FE8" w:rsidP="00CB55ED">
            <w:pPr>
              <w:rPr>
                <w:color w:val="000000"/>
                <w:sz w:val="20"/>
                <w:szCs w:val="20"/>
              </w:rPr>
            </w:pPr>
            <w:r w:rsidRPr="00EC3FE8">
              <w:rPr>
                <w:color w:val="000000"/>
                <w:sz w:val="20"/>
                <w:szCs w:val="20"/>
              </w:rPr>
              <w:t>21</w:t>
            </w:r>
          </w:p>
        </w:tc>
        <w:tc>
          <w:tcPr>
            <w:tcW w:w="648" w:type="dxa"/>
            <w:tcBorders>
              <w:top w:val="nil"/>
              <w:left w:val="nil"/>
              <w:bottom w:val="single" w:sz="4" w:space="0" w:color="D9D9D9"/>
              <w:right w:val="single" w:sz="4" w:space="0" w:color="000000"/>
            </w:tcBorders>
            <w:shd w:val="clear" w:color="auto" w:fill="auto"/>
            <w:noWrap/>
            <w:vAlign w:val="center"/>
            <w:hideMark/>
          </w:tcPr>
          <w:p w14:paraId="382D970E" w14:textId="77777777" w:rsidR="00EC3FE8" w:rsidRPr="00EC3FE8" w:rsidRDefault="00EC3FE8" w:rsidP="00CB55ED">
            <w:pPr>
              <w:rPr>
                <w:color w:val="000000"/>
                <w:sz w:val="20"/>
                <w:szCs w:val="20"/>
              </w:rPr>
            </w:pPr>
            <w:r w:rsidRPr="00EC3FE8">
              <w:rPr>
                <w:color w:val="000000"/>
                <w:sz w:val="20"/>
                <w:szCs w:val="20"/>
              </w:rPr>
              <w:t>25</w:t>
            </w:r>
          </w:p>
        </w:tc>
        <w:tc>
          <w:tcPr>
            <w:tcW w:w="784" w:type="dxa"/>
            <w:tcBorders>
              <w:top w:val="nil"/>
              <w:left w:val="nil"/>
              <w:bottom w:val="single" w:sz="4" w:space="0" w:color="D9D9D9"/>
              <w:right w:val="nil"/>
            </w:tcBorders>
            <w:shd w:val="clear" w:color="auto" w:fill="auto"/>
            <w:noWrap/>
            <w:vAlign w:val="center"/>
            <w:hideMark/>
          </w:tcPr>
          <w:p w14:paraId="4808D126" w14:textId="77777777" w:rsidR="00EC3FE8" w:rsidRPr="00EC3FE8" w:rsidRDefault="00EC3FE8" w:rsidP="00CB55ED">
            <w:pPr>
              <w:rPr>
                <w:color w:val="000000"/>
                <w:sz w:val="20"/>
                <w:szCs w:val="20"/>
              </w:rPr>
            </w:pPr>
            <w:r w:rsidRPr="00EC3FE8">
              <w:rPr>
                <w:color w:val="000000"/>
                <w:sz w:val="20"/>
                <w:szCs w:val="20"/>
              </w:rPr>
              <w:t>10</w:t>
            </w:r>
          </w:p>
        </w:tc>
        <w:tc>
          <w:tcPr>
            <w:tcW w:w="666" w:type="dxa"/>
            <w:tcBorders>
              <w:top w:val="nil"/>
              <w:left w:val="nil"/>
              <w:bottom w:val="single" w:sz="4" w:space="0" w:color="D9D9D9"/>
              <w:right w:val="nil"/>
            </w:tcBorders>
            <w:shd w:val="clear" w:color="auto" w:fill="auto"/>
            <w:noWrap/>
            <w:vAlign w:val="center"/>
            <w:hideMark/>
          </w:tcPr>
          <w:p w14:paraId="154C6936" w14:textId="77777777" w:rsidR="00EC3FE8" w:rsidRPr="00EC3FE8" w:rsidRDefault="00EC3FE8" w:rsidP="00CB55ED">
            <w:pPr>
              <w:rPr>
                <w:color w:val="000000"/>
                <w:sz w:val="20"/>
                <w:szCs w:val="20"/>
              </w:rPr>
            </w:pPr>
            <w:r w:rsidRPr="00EC3FE8">
              <w:rPr>
                <w:color w:val="000000"/>
                <w:sz w:val="20"/>
                <w:szCs w:val="20"/>
              </w:rPr>
              <w:t>11</w:t>
            </w:r>
          </w:p>
        </w:tc>
        <w:tc>
          <w:tcPr>
            <w:tcW w:w="761" w:type="dxa"/>
            <w:tcBorders>
              <w:top w:val="nil"/>
              <w:left w:val="single" w:sz="4" w:space="0" w:color="000000"/>
              <w:bottom w:val="single" w:sz="4" w:space="0" w:color="D9D9D9"/>
              <w:right w:val="nil"/>
            </w:tcBorders>
            <w:shd w:val="clear" w:color="auto" w:fill="auto"/>
            <w:noWrap/>
            <w:vAlign w:val="center"/>
            <w:hideMark/>
          </w:tcPr>
          <w:p w14:paraId="2F6CFE41" w14:textId="77777777" w:rsidR="00EC3FE8" w:rsidRPr="00EC3FE8" w:rsidRDefault="00EC3FE8" w:rsidP="00CB55ED">
            <w:pPr>
              <w:rPr>
                <w:color w:val="000000"/>
                <w:sz w:val="20"/>
                <w:szCs w:val="20"/>
              </w:rPr>
            </w:pPr>
            <w:r w:rsidRPr="00EC3FE8">
              <w:rPr>
                <w:color w:val="000000"/>
                <w:sz w:val="20"/>
                <w:szCs w:val="20"/>
              </w:rPr>
              <w:t>605</w:t>
            </w:r>
          </w:p>
        </w:tc>
        <w:tc>
          <w:tcPr>
            <w:tcW w:w="1800" w:type="dxa"/>
            <w:tcBorders>
              <w:top w:val="nil"/>
              <w:left w:val="nil"/>
              <w:bottom w:val="single" w:sz="4" w:space="0" w:color="D9D9D9"/>
              <w:right w:val="nil"/>
            </w:tcBorders>
            <w:shd w:val="clear" w:color="auto" w:fill="auto"/>
            <w:noWrap/>
            <w:vAlign w:val="center"/>
            <w:hideMark/>
          </w:tcPr>
          <w:p w14:paraId="0362E1F4" w14:textId="77777777" w:rsidR="00EC3FE8" w:rsidRPr="00EC3FE8" w:rsidRDefault="00EC3FE8" w:rsidP="00CB55ED">
            <w:pPr>
              <w:rPr>
                <w:color w:val="000000"/>
                <w:sz w:val="20"/>
                <w:szCs w:val="20"/>
              </w:rPr>
            </w:pPr>
            <w:r w:rsidRPr="00EC3FE8">
              <w:rPr>
                <w:color w:val="000000"/>
                <w:sz w:val="20"/>
                <w:szCs w:val="20"/>
              </w:rPr>
              <w:t>677 (629, 717)</w:t>
            </w:r>
          </w:p>
        </w:tc>
        <w:tc>
          <w:tcPr>
            <w:tcW w:w="1800" w:type="dxa"/>
            <w:tcBorders>
              <w:top w:val="nil"/>
              <w:left w:val="nil"/>
              <w:bottom w:val="single" w:sz="4" w:space="0" w:color="D9D9D9"/>
              <w:right w:val="single" w:sz="4" w:space="0" w:color="000000"/>
            </w:tcBorders>
            <w:shd w:val="clear" w:color="auto" w:fill="auto"/>
            <w:noWrap/>
            <w:vAlign w:val="center"/>
            <w:hideMark/>
          </w:tcPr>
          <w:p w14:paraId="0382F50F" w14:textId="77777777" w:rsidR="00EC3FE8" w:rsidRPr="00EC3FE8" w:rsidRDefault="00EC3FE8" w:rsidP="00CB55ED">
            <w:pPr>
              <w:rPr>
                <w:color w:val="000000"/>
                <w:sz w:val="20"/>
                <w:szCs w:val="20"/>
              </w:rPr>
            </w:pPr>
            <w:r w:rsidRPr="00EC3FE8">
              <w:rPr>
                <w:color w:val="000000"/>
                <w:sz w:val="20"/>
                <w:szCs w:val="20"/>
              </w:rPr>
              <w:t>0.75 (0.55, 0.89)</w:t>
            </w:r>
          </w:p>
        </w:tc>
      </w:tr>
      <w:tr w:rsidR="00EC3FE8" w:rsidRPr="00EC3FE8" w14:paraId="4788207B" w14:textId="77777777" w:rsidTr="00EC3FE8">
        <w:trPr>
          <w:trHeight w:val="320"/>
        </w:trPr>
        <w:tc>
          <w:tcPr>
            <w:tcW w:w="1781" w:type="dxa"/>
            <w:tcBorders>
              <w:top w:val="nil"/>
              <w:left w:val="single" w:sz="4" w:space="0" w:color="000000"/>
              <w:bottom w:val="single" w:sz="4" w:space="0" w:color="D9D9D9"/>
              <w:right w:val="nil"/>
            </w:tcBorders>
            <w:shd w:val="clear" w:color="auto" w:fill="auto"/>
            <w:noWrap/>
            <w:vAlign w:val="center"/>
            <w:hideMark/>
          </w:tcPr>
          <w:p w14:paraId="609CFB08" w14:textId="77777777" w:rsidR="00EC3FE8" w:rsidRPr="00EC3FE8" w:rsidRDefault="00EC3FE8" w:rsidP="00EC3FE8">
            <w:pPr>
              <w:rPr>
                <w:color w:val="000000"/>
                <w:sz w:val="20"/>
                <w:szCs w:val="20"/>
              </w:rPr>
            </w:pPr>
            <w:r w:rsidRPr="00EC3FE8">
              <w:rPr>
                <w:color w:val="000000"/>
                <w:sz w:val="20"/>
                <w:szCs w:val="20"/>
              </w:rPr>
              <w:t>14. North Carolina</w:t>
            </w:r>
          </w:p>
        </w:tc>
        <w:tc>
          <w:tcPr>
            <w:tcW w:w="761" w:type="dxa"/>
            <w:tcBorders>
              <w:top w:val="nil"/>
              <w:left w:val="single" w:sz="4" w:space="0" w:color="000000"/>
              <w:bottom w:val="single" w:sz="4" w:space="0" w:color="D9D9D9"/>
              <w:right w:val="nil"/>
            </w:tcBorders>
            <w:shd w:val="clear" w:color="auto" w:fill="auto"/>
            <w:noWrap/>
            <w:vAlign w:val="center"/>
            <w:hideMark/>
          </w:tcPr>
          <w:p w14:paraId="0157408B" w14:textId="77777777" w:rsidR="00EC3FE8" w:rsidRPr="00EC3FE8" w:rsidRDefault="00EC3FE8" w:rsidP="00CB55ED">
            <w:pPr>
              <w:rPr>
                <w:color w:val="000000"/>
                <w:sz w:val="20"/>
                <w:szCs w:val="20"/>
              </w:rPr>
            </w:pPr>
            <w:r w:rsidRPr="00EC3FE8">
              <w:rPr>
                <w:color w:val="000000"/>
                <w:sz w:val="20"/>
                <w:szCs w:val="20"/>
              </w:rPr>
              <w:t>266</w:t>
            </w:r>
          </w:p>
        </w:tc>
        <w:tc>
          <w:tcPr>
            <w:tcW w:w="648" w:type="dxa"/>
            <w:tcBorders>
              <w:top w:val="nil"/>
              <w:left w:val="nil"/>
              <w:bottom w:val="single" w:sz="4" w:space="0" w:color="D9D9D9"/>
              <w:right w:val="single" w:sz="4" w:space="0" w:color="000000"/>
            </w:tcBorders>
            <w:shd w:val="clear" w:color="auto" w:fill="auto"/>
            <w:noWrap/>
            <w:vAlign w:val="center"/>
            <w:hideMark/>
          </w:tcPr>
          <w:p w14:paraId="0B53D7C9" w14:textId="77777777" w:rsidR="00EC3FE8" w:rsidRPr="00EC3FE8" w:rsidRDefault="00EC3FE8" w:rsidP="00CB55ED">
            <w:pPr>
              <w:rPr>
                <w:color w:val="000000"/>
                <w:sz w:val="20"/>
                <w:szCs w:val="20"/>
              </w:rPr>
            </w:pPr>
            <w:r w:rsidRPr="00EC3FE8">
              <w:rPr>
                <w:color w:val="000000"/>
                <w:sz w:val="20"/>
                <w:szCs w:val="20"/>
              </w:rPr>
              <w:t>375</w:t>
            </w:r>
          </w:p>
        </w:tc>
        <w:tc>
          <w:tcPr>
            <w:tcW w:w="762" w:type="dxa"/>
            <w:tcBorders>
              <w:top w:val="nil"/>
              <w:left w:val="nil"/>
              <w:bottom w:val="single" w:sz="4" w:space="0" w:color="D9D9D9"/>
              <w:right w:val="nil"/>
            </w:tcBorders>
            <w:shd w:val="clear" w:color="auto" w:fill="auto"/>
            <w:noWrap/>
            <w:vAlign w:val="center"/>
            <w:hideMark/>
          </w:tcPr>
          <w:p w14:paraId="2A89F1D8" w14:textId="77777777" w:rsidR="00EC3FE8" w:rsidRPr="00EC3FE8" w:rsidRDefault="00EC3FE8" w:rsidP="00CB55ED">
            <w:pPr>
              <w:rPr>
                <w:color w:val="000000"/>
                <w:sz w:val="20"/>
                <w:szCs w:val="20"/>
              </w:rPr>
            </w:pPr>
            <w:r w:rsidRPr="00EC3FE8">
              <w:rPr>
                <w:color w:val="000000"/>
                <w:sz w:val="20"/>
                <w:szCs w:val="20"/>
              </w:rPr>
              <w:t>41</w:t>
            </w:r>
          </w:p>
        </w:tc>
        <w:tc>
          <w:tcPr>
            <w:tcW w:w="648" w:type="dxa"/>
            <w:tcBorders>
              <w:top w:val="nil"/>
              <w:left w:val="nil"/>
              <w:bottom w:val="single" w:sz="4" w:space="0" w:color="D9D9D9"/>
              <w:right w:val="nil"/>
            </w:tcBorders>
            <w:shd w:val="clear" w:color="auto" w:fill="auto"/>
            <w:noWrap/>
            <w:vAlign w:val="center"/>
            <w:hideMark/>
          </w:tcPr>
          <w:p w14:paraId="090FB6D0" w14:textId="77777777" w:rsidR="00EC3FE8" w:rsidRPr="00EC3FE8" w:rsidRDefault="00EC3FE8" w:rsidP="00CB55ED">
            <w:pPr>
              <w:rPr>
                <w:color w:val="000000"/>
                <w:sz w:val="20"/>
                <w:szCs w:val="20"/>
              </w:rPr>
            </w:pPr>
            <w:r w:rsidRPr="00EC3FE8">
              <w:rPr>
                <w:color w:val="000000"/>
                <w:sz w:val="20"/>
                <w:szCs w:val="20"/>
              </w:rPr>
              <w:t>23</w:t>
            </w:r>
          </w:p>
        </w:tc>
        <w:tc>
          <w:tcPr>
            <w:tcW w:w="761" w:type="dxa"/>
            <w:tcBorders>
              <w:top w:val="nil"/>
              <w:left w:val="single" w:sz="4" w:space="0" w:color="000000"/>
              <w:bottom w:val="single" w:sz="4" w:space="0" w:color="D9D9D9"/>
              <w:right w:val="nil"/>
            </w:tcBorders>
            <w:shd w:val="clear" w:color="auto" w:fill="auto"/>
            <w:noWrap/>
            <w:vAlign w:val="center"/>
            <w:hideMark/>
          </w:tcPr>
          <w:p w14:paraId="3AE50265" w14:textId="77777777" w:rsidR="00EC3FE8" w:rsidRPr="00EC3FE8" w:rsidRDefault="00EC3FE8" w:rsidP="00CB55ED">
            <w:pPr>
              <w:rPr>
                <w:color w:val="000000"/>
                <w:sz w:val="20"/>
                <w:szCs w:val="20"/>
              </w:rPr>
            </w:pPr>
            <w:r w:rsidRPr="00EC3FE8">
              <w:rPr>
                <w:color w:val="000000"/>
                <w:sz w:val="20"/>
                <w:szCs w:val="20"/>
              </w:rPr>
              <w:t>0</w:t>
            </w:r>
          </w:p>
        </w:tc>
        <w:tc>
          <w:tcPr>
            <w:tcW w:w="648" w:type="dxa"/>
            <w:tcBorders>
              <w:top w:val="nil"/>
              <w:left w:val="nil"/>
              <w:bottom w:val="single" w:sz="4" w:space="0" w:color="D9D9D9"/>
              <w:right w:val="single" w:sz="4" w:space="0" w:color="000000"/>
            </w:tcBorders>
            <w:shd w:val="clear" w:color="auto" w:fill="auto"/>
            <w:noWrap/>
            <w:vAlign w:val="center"/>
            <w:hideMark/>
          </w:tcPr>
          <w:p w14:paraId="7E99C10E" w14:textId="77777777" w:rsidR="00EC3FE8" w:rsidRPr="00EC3FE8" w:rsidRDefault="00EC3FE8" w:rsidP="00CB55ED">
            <w:pPr>
              <w:rPr>
                <w:color w:val="000000"/>
                <w:sz w:val="20"/>
                <w:szCs w:val="20"/>
              </w:rPr>
            </w:pPr>
            <w:r w:rsidRPr="00EC3FE8">
              <w:rPr>
                <w:color w:val="000000"/>
                <w:sz w:val="20"/>
                <w:szCs w:val="20"/>
              </w:rPr>
              <w:t>0</w:t>
            </w:r>
          </w:p>
        </w:tc>
        <w:tc>
          <w:tcPr>
            <w:tcW w:w="762" w:type="dxa"/>
            <w:tcBorders>
              <w:top w:val="nil"/>
              <w:left w:val="nil"/>
              <w:bottom w:val="single" w:sz="4" w:space="0" w:color="D9D9D9"/>
              <w:right w:val="nil"/>
            </w:tcBorders>
            <w:shd w:val="clear" w:color="auto" w:fill="auto"/>
            <w:noWrap/>
            <w:vAlign w:val="center"/>
            <w:hideMark/>
          </w:tcPr>
          <w:p w14:paraId="6B902EDE" w14:textId="77777777" w:rsidR="00EC3FE8" w:rsidRPr="00EC3FE8" w:rsidRDefault="00EC3FE8" w:rsidP="00CB55ED">
            <w:pPr>
              <w:rPr>
                <w:color w:val="000000"/>
                <w:sz w:val="20"/>
                <w:szCs w:val="20"/>
              </w:rPr>
            </w:pPr>
            <w:r w:rsidRPr="00EC3FE8">
              <w:rPr>
                <w:color w:val="000000"/>
                <w:sz w:val="20"/>
                <w:szCs w:val="20"/>
              </w:rPr>
              <w:t>185</w:t>
            </w:r>
          </w:p>
        </w:tc>
        <w:tc>
          <w:tcPr>
            <w:tcW w:w="648" w:type="dxa"/>
            <w:tcBorders>
              <w:top w:val="nil"/>
              <w:left w:val="nil"/>
              <w:bottom w:val="single" w:sz="4" w:space="0" w:color="D9D9D9"/>
              <w:right w:val="nil"/>
            </w:tcBorders>
            <w:shd w:val="clear" w:color="auto" w:fill="auto"/>
            <w:noWrap/>
            <w:vAlign w:val="center"/>
            <w:hideMark/>
          </w:tcPr>
          <w:p w14:paraId="1562F35C" w14:textId="77777777" w:rsidR="00EC3FE8" w:rsidRPr="00EC3FE8" w:rsidRDefault="00EC3FE8" w:rsidP="00CB55ED">
            <w:pPr>
              <w:rPr>
                <w:color w:val="000000"/>
                <w:sz w:val="20"/>
                <w:szCs w:val="20"/>
              </w:rPr>
            </w:pPr>
            <w:r w:rsidRPr="00EC3FE8">
              <w:rPr>
                <w:color w:val="000000"/>
                <w:sz w:val="20"/>
                <w:szCs w:val="20"/>
              </w:rPr>
              <w:t>225</w:t>
            </w:r>
          </w:p>
        </w:tc>
        <w:tc>
          <w:tcPr>
            <w:tcW w:w="761" w:type="dxa"/>
            <w:tcBorders>
              <w:top w:val="nil"/>
              <w:left w:val="single" w:sz="4" w:space="0" w:color="000000"/>
              <w:bottom w:val="single" w:sz="4" w:space="0" w:color="D9D9D9"/>
              <w:right w:val="nil"/>
            </w:tcBorders>
            <w:shd w:val="clear" w:color="auto" w:fill="auto"/>
            <w:noWrap/>
            <w:vAlign w:val="center"/>
            <w:hideMark/>
          </w:tcPr>
          <w:p w14:paraId="101EDBE1" w14:textId="77777777" w:rsidR="00EC3FE8" w:rsidRPr="00EC3FE8" w:rsidRDefault="00EC3FE8" w:rsidP="00CB55ED">
            <w:pPr>
              <w:rPr>
                <w:color w:val="000000"/>
                <w:sz w:val="20"/>
                <w:szCs w:val="20"/>
              </w:rPr>
            </w:pPr>
            <w:r w:rsidRPr="00EC3FE8">
              <w:rPr>
                <w:color w:val="000000"/>
                <w:sz w:val="20"/>
                <w:szCs w:val="20"/>
              </w:rPr>
              <w:t>28</w:t>
            </w:r>
          </w:p>
        </w:tc>
        <w:tc>
          <w:tcPr>
            <w:tcW w:w="648" w:type="dxa"/>
            <w:tcBorders>
              <w:top w:val="nil"/>
              <w:left w:val="nil"/>
              <w:bottom w:val="single" w:sz="4" w:space="0" w:color="D9D9D9"/>
              <w:right w:val="single" w:sz="4" w:space="0" w:color="000000"/>
            </w:tcBorders>
            <w:shd w:val="clear" w:color="auto" w:fill="auto"/>
            <w:noWrap/>
            <w:vAlign w:val="center"/>
            <w:hideMark/>
          </w:tcPr>
          <w:p w14:paraId="0AE5F6D9" w14:textId="77777777" w:rsidR="00EC3FE8" w:rsidRPr="00EC3FE8" w:rsidRDefault="00EC3FE8" w:rsidP="00CB55ED">
            <w:pPr>
              <w:rPr>
                <w:color w:val="000000"/>
                <w:sz w:val="20"/>
                <w:szCs w:val="20"/>
              </w:rPr>
            </w:pPr>
            <w:r w:rsidRPr="00EC3FE8">
              <w:rPr>
                <w:color w:val="000000"/>
                <w:sz w:val="20"/>
                <w:szCs w:val="20"/>
              </w:rPr>
              <w:t>17</w:t>
            </w:r>
          </w:p>
        </w:tc>
        <w:tc>
          <w:tcPr>
            <w:tcW w:w="784" w:type="dxa"/>
            <w:tcBorders>
              <w:top w:val="nil"/>
              <w:left w:val="nil"/>
              <w:bottom w:val="single" w:sz="4" w:space="0" w:color="D9D9D9"/>
              <w:right w:val="nil"/>
            </w:tcBorders>
            <w:shd w:val="clear" w:color="auto" w:fill="auto"/>
            <w:noWrap/>
            <w:vAlign w:val="center"/>
            <w:hideMark/>
          </w:tcPr>
          <w:p w14:paraId="333B8779" w14:textId="77777777" w:rsidR="00EC3FE8" w:rsidRPr="00EC3FE8" w:rsidRDefault="00EC3FE8" w:rsidP="00CB55ED">
            <w:pPr>
              <w:rPr>
                <w:color w:val="000000"/>
                <w:sz w:val="20"/>
                <w:szCs w:val="20"/>
              </w:rPr>
            </w:pPr>
            <w:r w:rsidRPr="00EC3FE8">
              <w:rPr>
                <w:color w:val="000000"/>
                <w:sz w:val="20"/>
                <w:szCs w:val="20"/>
              </w:rPr>
              <w:t>12</w:t>
            </w:r>
          </w:p>
        </w:tc>
        <w:tc>
          <w:tcPr>
            <w:tcW w:w="666" w:type="dxa"/>
            <w:tcBorders>
              <w:top w:val="nil"/>
              <w:left w:val="nil"/>
              <w:bottom w:val="single" w:sz="4" w:space="0" w:color="D9D9D9"/>
              <w:right w:val="nil"/>
            </w:tcBorders>
            <w:shd w:val="clear" w:color="auto" w:fill="auto"/>
            <w:noWrap/>
            <w:vAlign w:val="center"/>
            <w:hideMark/>
          </w:tcPr>
          <w:p w14:paraId="0DC8FFFB" w14:textId="77777777" w:rsidR="00EC3FE8" w:rsidRPr="00EC3FE8" w:rsidRDefault="00EC3FE8" w:rsidP="00CB55ED">
            <w:pPr>
              <w:rPr>
                <w:color w:val="000000"/>
                <w:sz w:val="20"/>
                <w:szCs w:val="20"/>
              </w:rPr>
            </w:pPr>
            <w:r w:rsidRPr="00EC3FE8">
              <w:rPr>
                <w:color w:val="000000"/>
                <w:sz w:val="20"/>
                <w:szCs w:val="20"/>
              </w:rPr>
              <w:t>13</w:t>
            </w:r>
          </w:p>
        </w:tc>
        <w:tc>
          <w:tcPr>
            <w:tcW w:w="761" w:type="dxa"/>
            <w:tcBorders>
              <w:top w:val="nil"/>
              <w:left w:val="single" w:sz="4" w:space="0" w:color="000000"/>
              <w:bottom w:val="single" w:sz="4" w:space="0" w:color="D9D9D9"/>
              <w:right w:val="nil"/>
            </w:tcBorders>
            <w:shd w:val="clear" w:color="auto" w:fill="auto"/>
            <w:noWrap/>
            <w:vAlign w:val="center"/>
            <w:hideMark/>
          </w:tcPr>
          <w:p w14:paraId="7310FD8C" w14:textId="77777777" w:rsidR="00EC3FE8" w:rsidRPr="00EC3FE8" w:rsidRDefault="00EC3FE8" w:rsidP="00CB55ED">
            <w:pPr>
              <w:rPr>
                <w:color w:val="000000"/>
                <w:sz w:val="20"/>
                <w:szCs w:val="20"/>
              </w:rPr>
            </w:pPr>
            <w:r w:rsidRPr="00EC3FE8">
              <w:rPr>
                <w:color w:val="000000"/>
                <w:sz w:val="20"/>
                <w:szCs w:val="20"/>
              </w:rPr>
              <w:t>531</w:t>
            </w:r>
          </w:p>
        </w:tc>
        <w:tc>
          <w:tcPr>
            <w:tcW w:w="1800" w:type="dxa"/>
            <w:tcBorders>
              <w:top w:val="nil"/>
              <w:left w:val="nil"/>
              <w:bottom w:val="single" w:sz="4" w:space="0" w:color="D9D9D9"/>
              <w:right w:val="nil"/>
            </w:tcBorders>
            <w:shd w:val="clear" w:color="auto" w:fill="auto"/>
            <w:noWrap/>
            <w:vAlign w:val="center"/>
            <w:hideMark/>
          </w:tcPr>
          <w:p w14:paraId="6DDBDAFE" w14:textId="77777777" w:rsidR="00EC3FE8" w:rsidRPr="00EC3FE8" w:rsidRDefault="00EC3FE8" w:rsidP="00CB55ED">
            <w:pPr>
              <w:rPr>
                <w:color w:val="000000"/>
                <w:sz w:val="20"/>
                <w:szCs w:val="20"/>
              </w:rPr>
            </w:pPr>
            <w:r w:rsidRPr="00EC3FE8">
              <w:rPr>
                <w:color w:val="000000"/>
                <w:sz w:val="20"/>
                <w:szCs w:val="20"/>
              </w:rPr>
              <w:t>654 (547, 744)</w:t>
            </w:r>
          </w:p>
        </w:tc>
        <w:tc>
          <w:tcPr>
            <w:tcW w:w="1800" w:type="dxa"/>
            <w:tcBorders>
              <w:top w:val="nil"/>
              <w:left w:val="nil"/>
              <w:bottom w:val="single" w:sz="4" w:space="0" w:color="D9D9D9"/>
              <w:right w:val="single" w:sz="4" w:space="0" w:color="000000"/>
            </w:tcBorders>
            <w:shd w:val="clear" w:color="auto" w:fill="auto"/>
            <w:noWrap/>
            <w:vAlign w:val="center"/>
            <w:hideMark/>
          </w:tcPr>
          <w:p w14:paraId="266D3B49" w14:textId="77777777" w:rsidR="00EC3FE8" w:rsidRPr="00EC3FE8" w:rsidRDefault="00EC3FE8" w:rsidP="00CB55ED">
            <w:pPr>
              <w:rPr>
                <w:color w:val="000000"/>
                <w:sz w:val="20"/>
                <w:szCs w:val="20"/>
              </w:rPr>
            </w:pPr>
            <w:r w:rsidRPr="00EC3FE8">
              <w:rPr>
                <w:color w:val="000000"/>
                <w:sz w:val="20"/>
                <w:szCs w:val="20"/>
              </w:rPr>
              <w:t>0.48 (0.24, 0.71)</w:t>
            </w:r>
          </w:p>
        </w:tc>
      </w:tr>
      <w:tr w:rsidR="00EC3FE8" w:rsidRPr="00EC3FE8" w14:paraId="6895E434" w14:textId="77777777" w:rsidTr="00EC3FE8">
        <w:trPr>
          <w:trHeight w:val="320"/>
        </w:trPr>
        <w:tc>
          <w:tcPr>
            <w:tcW w:w="1781" w:type="dxa"/>
            <w:tcBorders>
              <w:top w:val="nil"/>
              <w:left w:val="single" w:sz="4" w:space="0" w:color="000000"/>
              <w:bottom w:val="single" w:sz="4" w:space="0" w:color="D9D9D9"/>
              <w:right w:val="nil"/>
            </w:tcBorders>
            <w:shd w:val="clear" w:color="auto" w:fill="auto"/>
            <w:noWrap/>
            <w:vAlign w:val="center"/>
            <w:hideMark/>
          </w:tcPr>
          <w:p w14:paraId="4C52FB08" w14:textId="77777777" w:rsidR="00EC3FE8" w:rsidRPr="00EC3FE8" w:rsidRDefault="00EC3FE8" w:rsidP="00EC3FE8">
            <w:pPr>
              <w:rPr>
                <w:color w:val="000000"/>
                <w:sz w:val="20"/>
                <w:szCs w:val="20"/>
              </w:rPr>
            </w:pPr>
            <w:r w:rsidRPr="00EC3FE8">
              <w:rPr>
                <w:color w:val="000000"/>
                <w:sz w:val="20"/>
                <w:szCs w:val="20"/>
              </w:rPr>
              <w:t>15. Ohio</w:t>
            </w:r>
          </w:p>
        </w:tc>
        <w:tc>
          <w:tcPr>
            <w:tcW w:w="761" w:type="dxa"/>
            <w:tcBorders>
              <w:top w:val="nil"/>
              <w:left w:val="single" w:sz="4" w:space="0" w:color="000000"/>
              <w:bottom w:val="single" w:sz="4" w:space="0" w:color="D9D9D9"/>
              <w:right w:val="nil"/>
            </w:tcBorders>
            <w:shd w:val="clear" w:color="auto" w:fill="auto"/>
            <w:noWrap/>
            <w:vAlign w:val="center"/>
            <w:hideMark/>
          </w:tcPr>
          <w:p w14:paraId="26752E69" w14:textId="77777777" w:rsidR="00EC3FE8" w:rsidRPr="00EC3FE8" w:rsidRDefault="00EC3FE8" w:rsidP="00CB55ED">
            <w:pPr>
              <w:rPr>
                <w:color w:val="000000"/>
                <w:sz w:val="20"/>
                <w:szCs w:val="20"/>
              </w:rPr>
            </w:pPr>
            <w:r w:rsidRPr="00EC3FE8">
              <w:rPr>
                <w:color w:val="000000"/>
                <w:sz w:val="20"/>
                <w:szCs w:val="20"/>
              </w:rPr>
              <w:t>165</w:t>
            </w:r>
          </w:p>
        </w:tc>
        <w:tc>
          <w:tcPr>
            <w:tcW w:w="648" w:type="dxa"/>
            <w:tcBorders>
              <w:top w:val="nil"/>
              <w:left w:val="nil"/>
              <w:bottom w:val="single" w:sz="4" w:space="0" w:color="D9D9D9"/>
              <w:right w:val="single" w:sz="4" w:space="0" w:color="000000"/>
            </w:tcBorders>
            <w:shd w:val="clear" w:color="auto" w:fill="auto"/>
            <w:noWrap/>
            <w:vAlign w:val="center"/>
            <w:hideMark/>
          </w:tcPr>
          <w:p w14:paraId="78823713" w14:textId="77777777" w:rsidR="00EC3FE8" w:rsidRPr="00EC3FE8" w:rsidRDefault="00EC3FE8" w:rsidP="00CB55ED">
            <w:pPr>
              <w:rPr>
                <w:color w:val="000000"/>
                <w:sz w:val="20"/>
                <w:szCs w:val="20"/>
              </w:rPr>
            </w:pPr>
            <w:r w:rsidRPr="00EC3FE8">
              <w:rPr>
                <w:color w:val="000000"/>
                <w:sz w:val="20"/>
                <w:szCs w:val="20"/>
              </w:rPr>
              <w:t>146</w:t>
            </w:r>
          </w:p>
        </w:tc>
        <w:tc>
          <w:tcPr>
            <w:tcW w:w="762" w:type="dxa"/>
            <w:tcBorders>
              <w:top w:val="nil"/>
              <w:left w:val="nil"/>
              <w:bottom w:val="single" w:sz="4" w:space="0" w:color="D9D9D9"/>
              <w:right w:val="nil"/>
            </w:tcBorders>
            <w:shd w:val="clear" w:color="auto" w:fill="auto"/>
            <w:noWrap/>
            <w:vAlign w:val="center"/>
            <w:hideMark/>
          </w:tcPr>
          <w:p w14:paraId="3687D84D" w14:textId="77777777" w:rsidR="00EC3FE8" w:rsidRPr="00EC3FE8" w:rsidRDefault="00EC3FE8" w:rsidP="00CB55ED">
            <w:pPr>
              <w:rPr>
                <w:color w:val="000000"/>
                <w:sz w:val="20"/>
                <w:szCs w:val="20"/>
              </w:rPr>
            </w:pPr>
            <w:r w:rsidRPr="00EC3FE8">
              <w:rPr>
                <w:color w:val="000000"/>
                <w:sz w:val="20"/>
                <w:szCs w:val="20"/>
              </w:rPr>
              <w:t>348</w:t>
            </w:r>
          </w:p>
        </w:tc>
        <w:tc>
          <w:tcPr>
            <w:tcW w:w="648" w:type="dxa"/>
            <w:tcBorders>
              <w:top w:val="nil"/>
              <w:left w:val="nil"/>
              <w:bottom w:val="single" w:sz="4" w:space="0" w:color="D9D9D9"/>
              <w:right w:val="nil"/>
            </w:tcBorders>
            <w:shd w:val="clear" w:color="auto" w:fill="auto"/>
            <w:noWrap/>
            <w:vAlign w:val="center"/>
            <w:hideMark/>
          </w:tcPr>
          <w:p w14:paraId="1481DA51" w14:textId="77777777" w:rsidR="00EC3FE8" w:rsidRPr="00EC3FE8" w:rsidRDefault="00EC3FE8" w:rsidP="00CB55ED">
            <w:pPr>
              <w:rPr>
                <w:color w:val="000000"/>
                <w:sz w:val="20"/>
                <w:szCs w:val="20"/>
              </w:rPr>
            </w:pPr>
            <w:r w:rsidRPr="00EC3FE8">
              <w:rPr>
                <w:color w:val="000000"/>
                <w:sz w:val="20"/>
                <w:szCs w:val="20"/>
              </w:rPr>
              <w:t>160</w:t>
            </w:r>
          </w:p>
        </w:tc>
        <w:tc>
          <w:tcPr>
            <w:tcW w:w="761" w:type="dxa"/>
            <w:tcBorders>
              <w:top w:val="nil"/>
              <w:left w:val="single" w:sz="4" w:space="0" w:color="000000"/>
              <w:bottom w:val="single" w:sz="4" w:space="0" w:color="D9D9D9"/>
              <w:right w:val="nil"/>
            </w:tcBorders>
            <w:shd w:val="clear" w:color="auto" w:fill="auto"/>
            <w:noWrap/>
            <w:vAlign w:val="center"/>
            <w:hideMark/>
          </w:tcPr>
          <w:p w14:paraId="54A10ED2" w14:textId="77777777" w:rsidR="00EC3FE8" w:rsidRPr="00EC3FE8" w:rsidRDefault="00EC3FE8" w:rsidP="00CB55ED">
            <w:pPr>
              <w:rPr>
                <w:color w:val="000000"/>
                <w:sz w:val="20"/>
                <w:szCs w:val="20"/>
              </w:rPr>
            </w:pPr>
            <w:r w:rsidRPr="00EC3FE8">
              <w:rPr>
                <w:color w:val="000000"/>
                <w:sz w:val="20"/>
                <w:szCs w:val="20"/>
              </w:rPr>
              <w:t>30</w:t>
            </w:r>
          </w:p>
        </w:tc>
        <w:tc>
          <w:tcPr>
            <w:tcW w:w="648" w:type="dxa"/>
            <w:tcBorders>
              <w:top w:val="nil"/>
              <w:left w:val="nil"/>
              <w:bottom w:val="single" w:sz="4" w:space="0" w:color="D9D9D9"/>
              <w:right w:val="single" w:sz="4" w:space="0" w:color="000000"/>
            </w:tcBorders>
            <w:shd w:val="clear" w:color="auto" w:fill="auto"/>
            <w:noWrap/>
            <w:vAlign w:val="center"/>
            <w:hideMark/>
          </w:tcPr>
          <w:p w14:paraId="41C26D60" w14:textId="77777777" w:rsidR="00EC3FE8" w:rsidRPr="00EC3FE8" w:rsidRDefault="00EC3FE8" w:rsidP="00CB55ED">
            <w:pPr>
              <w:rPr>
                <w:color w:val="000000"/>
                <w:sz w:val="20"/>
                <w:szCs w:val="20"/>
              </w:rPr>
            </w:pPr>
            <w:r w:rsidRPr="00EC3FE8">
              <w:rPr>
                <w:color w:val="000000"/>
                <w:sz w:val="20"/>
                <w:szCs w:val="20"/>
              </w:rPr>
              <w:t>32</w:t>
            </w:r>
          </w:p>
        </w:tc>
        <w:tc>
          <w:tcPr>
            <w:tcW w:w="762" w:type="dxa"/>
            <w:tcBorders>
              <w:top w:val="nil"/>
              <w:left w:val="nil"/>
              <w:bottom w:val="single" w:sz="4" w:space="0" w:color="D9D9D9"/>
              <w:right w:val="nil"/>
            </w:tcBorders>
            <w:shd w:val="clear" w:color="auto" w:fill="auto"/>
            <w:noWrap/>
            <w:vAlign w:val="center"/>
            <w:hideMark/>
          </w:tcPr>
          <w:p w14:paraId="5AEAC29B" w14:textId="77777777" w:rsidR="00EC3FE8" w:rsidRPr="00EC3FE8" w:rsidRDefault="00EC3FE8" w:rsidP="00CB55ED">
            <w:pPr>
              <w:rPr>
                <w:color w:val="000000"/>
                <w:sz w:val="20"/>
                <w:szCs w:val="20"/>
              </w:rPr>
            </w:pPr>
            <w:r w:rsidRPr="00EC3FE8">
              <w:rPr>
                <w:color w:val="000000"/>
                <w:sz w:val="20"/>
                <w:szCs w:val="20"/>
              </w:rPr>
              <w:t>214</w:t>
            </w:r>
          </w:p>
        </w:tc>
        <w:tc>
          <w:tcPr>
            <w:tcW w:w="648" w:type="dxa"/>
            <w:tcBorders>
              <w:top w:val="nil"/>
              <w:left w:val="nil"/>
              <w:bottom w:val="single" w:sz="4" w:space="0" w:color="D9D9D9"/>
              <w:right w:val="nil"/>
            </w:tcBorders>
            <w:shd w:val="clear" w:color="auto" w:fill="auto"/>
            <w:noWrap/>
            <w:vAlign w:val="center"/>
            <w:hideMark/>
          </w:tcPr>
          <w:p w14:paraId="7B38A021" w14:textId="77777777" w:rsidR="00EC3FE8" w:rsidRPr="00EC3FE8" w:rsidRDefault="00EC3FE8" w:rsidP="00CB55ED">
            <w:pPr>
              <w:rPr>
                <w:color w:val="000000"/>
                <w:sz w:val="20"/>
                <w:szCs w:val="20"/>
              </w:rPr>
            </w:pPr>
            <w:r w:rsidRPr="00EC3FE8">
              <w:rPr>
                <w:color w:val="000000"/>
                <w:sz w:val="20"/>
                <w:szCs w:val="20"/>
              </w:rPr>
              <w:t>244</w:t>
            </w:r>
          </w:p>
        </w:tc>
        <w:tc>
          <w:tcPr>
            <w:tcW w:w="761" w:type="dxa"/>
            <w:tcBorders>
              <w:top w:val="nil"/>
              <w:left w:val="single" w:sz="4" w:space="0" w:color="000000"/>
              <w:bottom w:val="single" w:sz="4" w:space="0" w:color="D9D9D9"/>
              <w:right w:val="nil"/>
            </w:tcBorders>
            <w:shd w:val="clear" w:color="auto" w:fill="auto"/>
            <w:noWrap/>
            <w:vAlign w:val="center"/>
            <w:hideMark/>
          </w:tcPr>
          <w:p w14:paraId="4663FA70" w14:textId="77777777" w:rsidR="00EC3FE8" w:rsidRPr="00EC3FE8" w:rsidRDefault="00EC3FE8" w:rsidP="00CB55ED">
            <w:pPr>
              <w:rPr>
                <w:color w:val="000000"/>
                <w:sz w:val="20"/>
                <w:szCs w:val="20"/>
              </w:rPr>
            </w:pPr>
            <w:r w:rsidRPr="00EC3FE8">
              <w:rPr>
                <w:color w:val="000000"/>
                <w:sz w:val="20"/>
                <w:szCs w:val="20"/>
              </w:rPr>
              <w:t>19</w:t>
            </w:r>
          </w:p>
        </w:tc>
        <w:tc>
          <w:tcPr>
            <w:tcW w:w="648" w:type="dxa"/>
            <w:tcBorders>
              <w:top w:val="nil"/>
              <w:left w:val="nil"/>
              <w:bottom w:val="single" w:sz="4" w:space="0" w:color="D9D9D9"/>
              <w:right w:val="single" w:sz="4" w:space="0" w:color="000000"/>
            </w:tcBorders>
            <w:shd w:val="clear" w:color="auto" w:fill="auto"/>
            <w:noWrap/>
            <w:vAlign w:val="center"/>
            <w:hideMark/>
          </w:tcPr>
          <w:p w14:paraId="048B7C9F" w14:textId="77777777" w:rsidR="00EC3FE8" w:rsidRPr="00EC3FE8" w:rsidRDefault="00EC3FE8" w:rsidP="00CB55ED">
            <w:pPr>
              <w:rPr>
                <w:color w:val="000000"/>
                <w:sz w:val="20"/>
                <w:szCs w:val="20"/>
              </w:rPr>
            </w:pPr>
            <w:r w:rsidRPr="00EC3FE8">
              <w:rPr>
                <w:color w:val="000000"/>
                <w:sz w:val="20"/>
                <w:szCs w:val="20"/>
              </w:rPr>
              <w:t>24</w:t>
            </w:r>
          </w:p>
        </w:tc>
        <w:tc>
          <w:tcPr>
            <w:tcW w:w="784" w:type="dxa"/>
            <w:tcBorders>
              <w:top w:val="nil"/>
              <w:left w:val="nil"/>
              <w:bottom w:val="single" w:sz="4" w:space="0" w:color="D9D9D9"/>
              <w:right w:val="nil"/>
            </w:tcBorders>
            <w:shd w:val="clear" w:color="auto" w:fill="auto"/>
            <w:noWrap/>
            <w:vAlign w:val="center"/>
            <w:hideMark/>
          </w:tcPr>
          <w:p w14:paraId="7638A2BF" w14:textId="77777777" w:rsidR="00EC3FE8" w:rsidRPr="00EC3FE8" w:rsidRDefault="00EC3FE8" w:rsidP="00CB55ED">
            <w:pPr>
              <w:rPr>
                <w:color w:val="000000"/>
                <w:sz w:val="20"/>
                <w:szCs w:val="20"/>
              </w:rPr>
            </w:pPr>
            <w:r w:rsidRPr="00EC3FE8">
              <w:rPr>
                <w:color w:val="000000"/>
                <w:sz w:val="20"/>
                <w:szCs w:val="20"/>
              </w:rPr>
              <w:t>18</w:t>
            </w:r>
          </w:p>
        </w:tc>
        <w:tc>
          <w:tcPr>
            <w:tcW w:w="666" w:type="dxa"/>
            <w:tcBorders>
              <w:top w:val="nil"/>
              <w:left w:val="nil"/>
              <w:bottom w:val="single" w:sz="4" w:space="0" w:color="D9D9D9"/>
              <w:right w:val="nil"/>
            </w:tcBorders>
            <w:shd w:val="clear" w:color="auto" w:fill="auto"/>
            <w:noWrap/>
            <w:vAlign w:val="center"/>
            <w:hideMark/>
          </w:tcPr>
          <w:p w14:paraId="75C8620F" w14:textId="77777777" w:rsidR="00EC3FE8" w:rsidRPr="00EC3FE8" w:rsidRDefault="00EC3FE8" w:rsidP="00CB55ED">
            <w:pPr>
              <w:rPr>
                <w:color w:val="000000"/>
                <w:sz w:val="20"/>
                <w:szCs w:val="20"/>
              </w:rPr>
            </w:pPr>
            <w:r w:rsidRPr="00EC3FE8">
              <w:rPr>
                <w:color w:val="000000"/>
                <w:sz w:val="20"/>
                <w:szCs w:val="20"/>
              </w:rPr>
              <w:t>16</w:t>
            </w:r>
          </w:p>
        </w:tc>
        <w:tc>
          <w:tcPr>
            <w:tcW w:w="761" w:type="dxa"/>
            <w:tcBorders>
              <w:top w:val="nil"/>
              <w:left w:val="single" w:sz="4" w:space="0" w:color="000000"/>
              <w:bottom w:val="single" w:sz="4" w:space="0" w:color="D9D9D9"/>
              <w:right w:val="nil"/>
            </w:tcBorders>
            <w:shd w:val="clear" w:color="auto" w:fill="auto"/>
            <w:noWrap/>
            <w:vAlign w:val="center"/>
            <w:hideMark/>
          </w:tcPr>
          <w:p w14:paraId="2366D036" w14:textId="77777777" w:rsidR="00EC3FE8" w:rsidRPr="00EC3FE8" w:rsidRDefault="00EC3FE8" w:rsidP="00CB55ED">
            <w:pPr>
              <w:rPr>
                <w:color w:val="000000"/>
                <w:sz w:val="20"/>
                <w:szCs w:val="20"/>
              </w:rPr>
            </w:pPr>
            <w:r w:rsidRPr="00EC3FE8">
              <w:rPr>
                <w:color w:val="000000"/>
                <w:sz w:val="20"/>
                <w:szCs w:val="20"/>
              </w:rPr>
              <w:t>793</w:t>
            </w:r>
          </w:p>
        </w:tc>
        <w:tc>
          <w:tcPr>
            <w:tcW w:w="1800" w:type="dxa"/>
            <w:tcBorders>
              <w:top w:val="nil"/>
              <w:left w:val="nil"/>
              <w:bottom w:val="single" w:sz="4" w:space="0" w:color="D9D9D9"/>
              <w:right w:val="nil"/>
            </w:tcBorders>
            <w:shd w:val="clear" w:color="auto" w:fill="auto"/>
            <w:noWrap/>
            <w:vAlign w:val="center"/>
            <w:hideMark/>
          </w:tcPr>
          <w:p w14:paraId="3A4E7DB6" w14:textId="77777777" w:rsidR="00EC3FE8" w:rsidRPr="00EC3FE8" w:rsidRDefault="00EC3FE8" w:rsidP="00CB55ED">
            <w:pPr>
              <w:rPr>
                <w:color w:val="000000"/>
                <w:sz w:val="20"/>
                <w:szCs w:val="20"/>
              </w:rPr>
            </w:pPr>
            <w:r w:rsidRPr="00EC3FE8">
              <w:rPr>
                <w:color w:val="000000"/>
                <w:sz w:val="20"/>
                <w:szCs w:val="20"/>
              </w:rPr>
              <w:t>622 (578, 673)</w:t>
            </w:r>
          </w:p>
        </w:tc>
        <w:tc>
          <w:tcPr>
            <w:tcW w:w="1800" w:type="dxa"/>
            <w:tcBorders>
              <w:top w:val="nil"/>
              <w:left w:val="nil"/>
              <w:bottom w:val="single" w:sz="4" w:space="0" w:color="D9D9D9"/>
              <w:right w:val="single" w:sz="4" w:space="0" w:color="000000"/>
            </w:tcBorders>
            <w:shd w:val="clear" w:color="auto" w:fill="auto"/>
            <w:noWrap/>
            <w:vAlign w:val="center"/>
            <w:hideMark/>
          </w:tcPr>
          <w:p w14:paraId="70397DA4" w14:textId="77777777" w:rsidR="00EC3FE8" w:rsidRPr="00EC3FE8" w:rsidRDefault="00EC3FE8" w:rsidP="00CB55ED">
            <w:pPr>
              <w:rPr>
                <w:color w:val="000000"/>
                <w:sz w:val="20"/>
                <w:szCs w:val="20"/>
              </w:rPr>
            </w:pPr>
            <w:r w:rsidRPr="00EC3FE8">
              <w:rPr>
                <w:color w:val="000000"/>
                <w:sz w:val="20"/>
                <w:szCs w:val="20"/>
              </w:rPr>
              <w:t>0.63 (0.38, 0.82)</w:t>
            </w:r>
          </w:p>
        </w:tc>
      </w:tr>
      <w:tr w:rsidR="00EC3FE8" w:rsidRPr="00EC3FE8" w14:paraId="064B87DF" w14:textId="77777777" w:rsidTr="00EC3FE8">
        <w:trPr>
          <w:trHeight w:val="320"/>
        </w:trPr>
        <w:tc>
          <w:tcPr>
            <w:tcW w:w="1781" w:type="dxa"/>
            <w:tcBorders>
              <w:top w:val="nil"/>
              <w:left w:val="single" w:sz="4" w:space="0" w:color="000000"/>
              <w:bottom w:val="single" w:sz="4" w:space="0" w:color="D9D9D9"/>
              <w:right w:val="nil"/>
            </w:tcBorders>
            <w:shd w:val="clear" w:color="auto" w:fill="auto"/>
            <w:noWrap/>
            <w:vAlign w:val="center"/>
            <w:hideMark/>
          </w:tcPr>
          <w:p w14:paraId="596080D2" w14:textId="77777777" w:rsidR="00EC3FE8" w:rsidRPr="00EC3FE8" w:rsidRDefault="00EC3FE8" w:rsidP="00EC3FE8">
            <w:pPr>
              <w:rPr>
                <w:color w:val="000000"/>
                <w:sz w:val="20"/>
                <w:szCs w:val="20"/>
              </w:rPr>
            </w:pPr>
            <w:r w:rsidRPr="00EC3FE8">
              <w:rPr>
                <w:color w:val="000000"/>
                <w:sz w:val="20"/>
                <w:szCs w:val="20"/>
              </w:rPr>
              <w:t>16. Indiana</w:t>
            </w:r>
          </w:p>
        </w:tc>
        <w:tc>
          <w:tcPr>
            <w:tcW w:w="761" w:type="dxa"/>
            <w:tcBorders>
              <w:top w:val="nil"/>
              <w:left w:val="single" w:sz="4" w:space="0" w:color="000000"/>
              <w:bottom w:val="single" w:sz="4" w:space="0" w:color="D9D9D9"/>
              <w:right w:val="nil"/>
            </w:tcBorders>
            <w:shd w:val="clear" w:color="auto" w:fill="auto"/>
            <w:noWrap/>
            <w:vAlign w:val="center"/>
            <w:hideMark/>
          </w:tcPr>
          <w:p w14:paraId="663AE1A3" w14:textId="77777777" w:rsidR="00EC3FE8" w:rsidRPr="00EC3FE8" w:rsidRDefault="00EC3FE8" w:rsidP="00CB55ED">
            <w:pPr>
              <w:rPr>
                <w:color w:val="000000"/>
                <w:sz w:val="20"/>
                <w:szCs w:val="20"/>
              </w:rPr>
            </w:pPr>
            <w:r w:rsidRPr="00EC3FE8">
              <w:rPr>
                <w:color w:val="000000"/>
                <w:sz w:val="20"/>
                <w:szCs w:val="20"/>
              </w:rPr>
              <w:t>140</w:t>
            </w:r>
          </w:p>
        </w:tc>
        <w:tc>
          <w:tcPr>
            <w:tcW w:w="648" w:type="dxa"/>
            <w:tcBorders>
              <w:top w:val="nil"/>
              <w:left w:val="nil"/>
              <w:bottom w:val="single" w:sz="4" w:space="0" w:color="D9D9D9"/>
              <w:right w:val="single" w:sz="4" w:space="0" w:color="000000"/>
            </w:tcBorders>
            <w:shd w:val="clear" w:color="auto" w:fill="auto"/>
            <w:noWrap/>
            <w:vAlign w:val="center"/>
            <w:hideMark/>
          </w:tcPr>
          <w:p w14:paraId="7BEF12E3" w14:textId="77777777" w:rsidR="00EC3FE8" w:rsidRPr="00EC3FE8" w:rsidRDefault="00EC3FE8" w:rsidP="00CB55ED">
            <w:pPr>
              <w:rPr>
                <w:color w:val="000000"/>
                <w:sz w:val="20"/>
                <w:szCs w:val="20"/>
              </w:rPr>
            </w:pPr>
            <w:r w:rsidRPr="00EC3FE8">
              <w:rPr>
                <w:color w:val="000000"/>
                <w:sz w:val="20"/>
                <w:szCs w:val="20"/>
              </w:rPr>
              <w:t>170</w:t>
            </w:r>
          </w:p>
        </w:tc>
        <w:tc>
          <w:tcPr>
            <w:tcW w:w="762" w:type="dxa"/>
            <w:tcBorders>
              <w:top w:val="nil"/>
              <w:left w:val="nil"/>
              <w:bottom w:val="single" w:sz="4" w:space="0" w:color="D9D9D9"/>
              <w:right w:val="nil"/>
            </w:tcBorders>
            <w:shd w:val="clear" w:color="auto" w:fill="auto"/>
            <w:noWrap/>
            <w:vAlign w:val="center"/>
            <w:hideMark/>
          </w:tcPr>
          <w:p w14:paraId="1DB48527" w14:textId="77777777" w:rsidR="00EC3FE8" w:rsidRPr="00EC3FE8" w:rsidRDefault="00EC3FE8" w:rsidP="00CB55ED">
            <w:pPr>
              <w:rPr>
                <w:color w:val="000000"/>
                <w:sz w:val="20"/>
                <w:szCs w:val="20"/>
              </w:rPr>
            </w:pPr>
            <w:r w:rsidRPr="00EC3FE8">
              <w:rPr>
                <w:color w:val="000000"/>
                <w:sz w:val="20"/>
                <w:szCs w:val="20"/>
              </w:rPr>
              <w:t>74</w:t>
            </w:r>
          </w:p>
        </w:tc>
        <w:tc>
          <w:tcPr>
            <w:tcW w:w="648" w:type="dxa"/>
            <w:tcBorders>
              <w:top w:val="nil"/>
              <w:left w:val="nil"/>
              <w:bottom w:val="single" w:sz="4" w:space="0" w:color="D9D9D9"/>
              <w:right w:val="nil"/>
            </w:tcBorders>
            <w:shd w:val="clear" w:color="auto" w:fill="auto"/>
            <w:noWrap/>
            <w:vAlign w:val="center"/>
            <w:hideMark/>
          </w:tcPr>
          <w:p w14:paraId="3164F838" w14:textId="77777777" w:rsidR="00EC3FE8" w:rsidRPr="00EC3FE8" w:rsidRDefault="00EC3FE8" w:rsidP="00CB55ED">
            <w:pPr>
              <w:rPr>
                <w:color w:val="000000"/>
                <w:sz w:val="20"/>
                <w:szCs w:val="20"/>
              </w:rPr>
            </w:pPr>
            <w:r w:rsidRPr="00EC3FE8">
              <w:rPr>
                <w:color w:val="000000"/>
                <w:sz w:val="20"/>
                <w:szCs w:val="20"/>
              </w:rPr>
              <w:t>60</w:t>
            </w:r>
          </w:p>
        </w:tc>
        <w:tc>
          <w:tcPr>
            <w:tcW w:w="761" w:type="dxa"/>
            <w:tcBorders>
              <w:top w:val="nil"/>
              <w:left w:val="single" w:sz="4" w:space="0" w:color="000000"/>
              <w:bottom w:val="single" w:sz="4" w:space="0" w:color="D9D9D9"/>
              <w:right w:val="nil"/>
            </w:tcBorders>
            <w:shd w:val="clear" w:color="auto" w:fill="auto"/>
            <w:noWrap/>
            <w:vAlign w:val="center"/>
            <w:hideMark/>
          </w:tcPr>
          <w:p w14:paraId="09934806" w14:textId="77777777" w:rsidR="00EC3FE8" w:rsidRPr="00EC3FE8" w:rsidRDefault="00EC3FE8" w:rsidP="00CB55ED">
            <w:pPr>
              <w:rPr>
                <w:color w:val="000000"/>
                <w:sz w:val="20"/>
                <w:szCs w:val="20"/>
              </w:rPr>
            </w:pPr>
            <w:r w:rsidRPr="00EC3FE8">
              <w:rPr>
                <w:color w:val="000000"/>
                <w:sz w:val="20"/>
                <w:szCs w:val="20"/>
              </w:rPr>
              <w:t>132</w:t>
            </w:r>
          </w:p>
        </w:tc>
        <w:tc>
          <w:tcPr>
            <w:tcW w:w="648" w:type="dxa"/>
            <w:tcBorders>
              <w:top w:val="nil"/>
              <w:left w:val="nil"/>
              <w:bottom w:val="single" w:sz="4" w:space="0" w:color="D9D9D9"/>
              <w:right w:val="single" w:sz="4" w:space="0" w:color="000000"/>
            </w:tcBorders>
            <w:shd w:val="clear" w:color="auto" w:fill="auto"/>
            <w:noWrap/>
            <w:vAlign w:val="center"/>
            <w:hideMark/>
          </w:tcPr>
          <w:p w14:paraId="723ED330" w14:textId="77777777" w:rsidR="00EC3FE8" w:rsidRPr="00EC3FE8" w:rsidRDefault="00EC3FE8" w:rsidP="00CB55ED">
            <w:pPr>
              <w:rPr>
                <w:color w:val="000000"/>
                <w:sz w:val="20"/>
                <w:szCs w:val="20"/>
              </w:rPr>
            </w:pPr>
            <w:r w:rsidRPr="00EC3FE8">
              <w:rPr>
                <w:color w:val="000000"/>
                <w:sz w:val="20"/>
                <w:szCs w:val="20"/>
              </w:rPr>
              <w:t>79</w:t>
            </w:r>
          </w:p>
        </w:tc>
        <w:tc>
          <w:tcPr>
            <w:tcW w:w="762" w:type="dxa"/>
            <w:tcBorders>
              <w:top w:val="nil"/>
              <w:left w:val="nil"/>
              <w:bottom w:val="single" w:sz="4" w:space="0" w:color="D9D9D9"/>
              <w:right w:val="nil"/>
            </w:tcBorders>
            <w:shd w:val="clear" w:color="auto" w:fill="auto"/>
            <w:noWrap/>
            <w:vAlign w:val="center"/>
            <w:hideMark/>
          </w:tcPr>
          <w:p w14:paraId="6F38BD70" w14:textId="77777777" w:rsidR="00EC3FE8" w:rsidRPr="00EC3FE8" w:rsidRDefault="00EC3FE8" w:rsidP="00CB55ED">
            <w:pPr>
              <w:rPr>
                <w:color w:val="000000"/>
                <w:sz w:val="20"/>
                <w:szCs w:val="20"/>
              </w:rPr>
            </w:pPr>
            <w:r w:rsidRPr="00EC3FE8">
              <w:rPr>
                <w:color w:val="000000"/>
                <w:sz w:val="20"/>
                <w:szCs w:val="20"/>
              </w:rPr>
              <w:t>115</w:t>
            </w:r>
          </w:p>
        </w:tc>
        <w:tc>
          <w:tcPr>
            <w:tcW w:w="648" w:type="dxa"/>
            <w:tcBorders>
              <w:top w:val="nil"/>
              <w:left w:val="nil"/>
              <w:bottom w:val="single" w:sz="4" w:space="0" w:color="D9D9D9"/>
              <w:right w:val="nil"/>
            </w:tcBorders>
            <w:shd w:val="clear" w:color="auto" w:fill="auto"/>
            <w:noWrap/>
            <w:vAlign w:val="center"/>
            <w:hideMark/>
          </w:tcPr>
          <w:p w14:paraId="6EC86C31" w14:textId="77777777" w:rsidR="00EC3FE8" w:rsidRPr="00EC3FE8" w:rsidRDefault="00EC3FE8" w:rsidP="00CB55ED">
            <w:pPr>
              <w:rPr>
                <w:color w:val="000000"/>
                <w:sz w:val="20"/>
                <w:szCs w:val="20"/>
              </w:rPr>
            </w:pPr>
            <w:r w:rsidRPr="00EC3FE8">
              <w:rPr>
                <w:color w:val="000000"/>
                <w:sz w:val="20"/>
                <w:szCs w:val="20"/>
              </w:rPr>
              <w:t>274</w:t>
            </w:r>
          </w:p>
        </w:tc>
        <w:tc>
          <w:tcPr>
            <w:tcW w:w="761" w:type="dxa"/>
            <w:tcBorders>
              <w:top w:val="nil"/>
              <w:left w:val="single" w:sz="4" w:space="0" w:color="000000"/>
              <w:bottom w:val="single" w:sz="4" w:space="0" w:color="D9D9D9"/>
              <w:right w:val="nil"/>
            </w:tcBorders>
            <w:shd w:val="clear" w:color="auto" w:fill="auto"/>
            <w:noWrap/>
            <w:vAlign w:val="center"/>
            <w:hideMark/>
          </w:tcPr>
          <w:p w14:paraId="19EB9368" w14:textId="77777777" w:rsidR="00EC3FE8" w:rsidRPr="00EC3FE8" w:rsidRDefault="00EC3FE8" w:rsidP="00CB55ED">
            <w:pPr>
              <w:rPr>
                <w:color w:val="000000"/>
                <w:sz w:val="20"/>
                <w:szCs w:val="20"/>
              </w:rPr>
            </w:pPr>
            <w:r w:rsidRPr="00EC3FE8">
              <w:rPr>
                <w:color w:val="000000"/>
                <w:sz w:val="20"/>
                <w:szCs w:val="20"/>
              </w:rPr>
              <w:t>15</w:t>
            </w:r>
          </w:p>
        </w:tc>
        <w:tc>
          <w:tcPr>
            <w:tcW w:w="648" w:type="dxa"/>
            <w:tcBorders>
              <w:top w:val="nil"/>
              <w:left w:val="nil"/>
              <w:bottom w:val="single" w:sz="4" w:space="0" w:color="D9D9D9"/>
              <w:right w:val="single" w:sz="4" w:space="0" w:color="000000"/>
            </w:tcBorders>
            <w:shd w:val="clear" w:color="auto" w:fill="auto"/>
            <w:noWrap/>
            <w:vAlign w:val="center"/>
            <w:hideMark/>
          </w:tcPr>
          <w:p w14:paraId="7D82BD24" w14:textId="77777777" w:rsidR="00EC3FE8" w:rsidRPr="00EC3FE8" w:rsidRDefault="00EC3FE8" w:rsidP="00CB55ED">
            <w:pPr>
              <w:rPr>
                <w:color w:val="000000"/>
                <w:sz w:val="20"/>
                <w:szCs w:val="20"/>
              </w:rPr>
            </w:pPr>
            <w:r w:rsidRPr="00EC3FE8">
              <w:rPr>
                <w:color w:val="000000"/>
                <w:sz w:val="20"/>
                <w:szCs w:val="20"/>
              </w:rPr>
              <w:t>17</w:t>
            </w:r>
          </w:p>
        </w:tc>
        <w:tc>
          <w:tcPr>
            <w:tcW w:w="784" w:type="dxa"/>
            <w:tcBorders>
              <w:top w:val="nil"/>
              <w:left w:val="nil"/>
              <w:bottom w:val="single" w:sz="4" w:space="0" w:color="D9D9D9"/>
              <w:right w:val="nil"/>
            </w:tcBorders>
            <w:shd w:val="clear" w:color="auto" w:fill="auto"/>
            <w:noWrap/>
            <w:vAlign w:val="center"/>
            <w:hideMark/>
          </w:tcPr>
          <w:p w14:paraId="1B9F0F68" w14:textId="77777777" w:rsidR="00EC3FE8" w:rsidRPr="00EC3FE8" w:rsidRDefault="00EC3FE8" w:rsidP="00CB55ED">
            <w:pPr>
              <w:rPr>
                <w:color w:val="000000"/>
                <w:sz w:val="20"/>
                <w:szCs w:val="20"/>
              </w:rPr>
            </w:pPr>
            <w:r w:rsidRPr="00EC3FE8">
              <w:rPr>
                <w:color w:val="000000"/>
                <w:sz w:val="20"/>
                <w:szCs w:val="20"/>
              </w:rPr>
              <w:t>13</w:t>
            </w:r>
          </w:p>
        </w:tc>
        <w:tc>
          <w:tcPr>
            <w:tcW w:w="666" w:type="dxa"/>
            <w:tcBorders>
              <w:top w:val="nil"/>
              <w:left w:val="nil"/>
              <w:bottom w:val="single" w:sz="4" w:space="0" w:color="D9D9D9"/>
              <w:right w:val="nil"/>
            </w:tcBorders>
            <w:shd w:val="clear" w:color="auto" w:fill="auto"/>
            <w:noWrap/>
            <w:vAlign w:val="center"/>
            <w:hideMark/>
          </w:tcPr>
          <w:p w14:paraId="401ED00A" w14:textId="77777777" w:rsidR="00EC3FE8" w:rsidRPr="00EC3FE8" w:rsidRDefault="00EC3FE8" w:rsidP="00CB55ED">
            <w:pPr>
              <w:rPr>
                <w:color w:val="000000"/>
                <w:sz w:val="20"/>
                <w:szCs w:val="20"/>
              </w:rPr>
            </w:pPr>
            <w:r w:rsidRPr="00EC3FE8">
              <w:rPr>
                <w:color w:val="000000"/>
                <w:sz w:val="20"/>
                <w:szCs w:val="20"/>
              </w:rPr>
              <w:t>16</w:t>
            </w:r>
          </w:p>
        </w:tc>
        <w:tc>
          <w:tcPr>
            <w:tcW w:w="761" w:type="dxa"/>
            <w:tcBorders>
              <w:top w:val="nil"/>
              <w:left w:val="single" w:sz="4" w:space="0" w:color="000000"/>
              <w:bottom w:val="single" w:sz="4" w:space="0" w:color="D9D9D9"/>
              <w:right w:val="nil"/>
            </w:tcBorders>
            <w:shd w:val="clear" w:color="auto" w:fill="auto"/>
            <w:noWrap/>
            <w:vAlign w:val="center"/>
            <w:hideMark/>
          </w:tcPr>
          <w:p w14:paraId="791FDF81" w14:textId="77777777" w:rsidR="00EC3FE8" w:rsidRPr="00EC3FE8" w:rsidRDefault="00EC3FE8" w:rsidP="00CB55ED">
            <w:pPr>
              <w:rPr>
                <w:color w:val="000000"/>
                <w:sz w:val="20"/>
                <w:szCs w:val="20"/>
              </w:rPr>
            </w:pPr>
            <w:r w:rsidRPr="00EC3FE8">
              <w:rPr>
                <w:color w:val="000000"/>
                <w:sz w:val="20"/>
                <w:szCs w:val="20"/>
              </w:rPr>
              <w:t>489</w:t>
            </w:r>
          </w:p>
        </w:tc>
        <w:tc>
          <w:tcPr>
            <w:tcW w:w="1800" w:type="dxa"/>
            <w:tcBorders>
              <w:top w:val="nil"/>
              <w:left w:val="nil"/>
              <w:bottom w:val="single" w:sz="4" w:space="0" w:color="D9D9D9"/>
              <w:right w:val="nil"/>
            </w:tcBorders>
            <w:shd w:val="clear" w:color="auto" w:fill="auto"/>
            <w:noWrap/>
            <w:vAlign w:val="center"/>
            <w:hideMark/>
          </w:tcPr>
          <w:p w14:paraId="56CE49D4" w14:textId="77777777" w:rsidR="00EC3FE8" w:rsidRPr="00EC3FE8" w:rsidRDefault="00EC3FE8" w:rsidP="00CB55ED">
            <w:pPr>
              <w:rPr>
                <w:color w:val="000000"/>
                <w:sz w:val="20"/>
                <w:szCs w:val="20"/>
              </w:rPr>
            </w:pPr>
            <w:r w:rsidRPr="00EC3FE8">
              <w:rPr>
                <w:color w:val="000000"/>
                <w:sz w:val="20"/>
                <w:szCs w:val="20"/>
              </w:rPr>
              <w:t>616 (561, 676)</w:t>
            </w:r>
          </w:p>
        </w:tc>
        <w:tc>
          <w:tcPr>
            <w:tcW w:w="1800" w:type="dxa"/>
            <w:tcBorders>
              <w:top w:val="nil"/>
              <w:left w:val="nil"/>
              <w:bottom w:val="single" w:sz="4" w:space="0" w:color="D9D9D9"/>
              <w:right w:val="single" w:sz="4" w:space="0" w:color="000000"/>
            </w:tcBorders>
            <w:shd w:val="clear" w:color="auto" w:fill="auto"/>
            <w:noWrap/>
            <w:vAlign w:val="center"/>
            <w:hideMark/>
          </w:tcPr>
          <w:p w14:paraId="42F32E7F" w14:textId="77777777" w:rsidR="00EC3FE8" w:rsidRPr="00EC3FE8" w:rsidRDefault="00EC3FE8" w:rsidP="00CB55ED">
            <w:pPr>
              <w:rPr>
                <w:color w:val="000000"/>
                <w:sz w:val="20"/>
                <w:szCs w:val="20"/>
              </w:rPr>
            </w:pPr>
            <w:r w:rsidRPr="00EC3FE8">
              <w:rPr>
                <w:color w:val="000000"/>
                <w:sz w:val="20"/>
                <w:szCs w:val="20"/>
              </w:rPr>
              <w:t>0.54 (0.28, 0.74)</w:t>
            </w:r>
          </w:p>
        </w:tc>
      </w:tr>
      <w:tr w:rsidR="00EC3FE8" w:rsidRPr="00EC3FE8" w14:paraId="599E3448" w14:textId="77777777" w:rsidTr="00EC3FE8">
        <w:trPr>
          <w:trHeight w:val="320"/>
        </w:trPr>
        <w:tc>
          <w:tcPr>
            <w:tcW w:w="1781" w:type="dxa"/>
            <w:tcBorders>
              <w:top w:val="nil"/>
              <w:left w:val="single" w:sz="4" w:space="0" w:color="000000"/>
              <w:bottom w:val="single" w:sz="4" w:space="0" w:color="D9D9D9"/>
              <w:right w:val="nil"/>
            </w:tcBorders>
            <w:shd w:val="clear" w:color="auto" w:fill="auto"/>
            <w:noWrap/>
            <w:vAlign w:val="center"/>
            <w:hideMark/>
          </w:tcPr>
          <w:p w14:paraId="1AA81F4D" w14:textId="77777777" w:rsidR="00EC3FE8" w:rsidRPr="00EC3FE8" w:rsidRDefault="00EC3FE8" w:rsidP="00EC3FE8">
            <w:pPr>
              <w:rPr>
                <w:color w:val="000000"/>
                <w:sz w:val="20"/>
                <w:szCs w:val="20"/>
              </w:rPr>
            </w:pPr>
            <w:r w:rsidRPr="00EC3FE8">
              <w:rPr>
                <w:color w:val="000000"/>
                <w:sz w:val="20"/>
                <w:szCs w:val="20"/>
              </w:rPr>
              <w:t>17. Nebraska</w:t>
            </w:r>
          </w:p>
        </w:tc>
        <w:tc>
          <w:tcPr>
            <w:tcW w:w="761" w:type="dxa"/>
            <w:tcBorders>
              <w:top w:val="nil"/>
              <w:left w:val="single" w:sz="4" w:space="0" w:color="000000"/>
              <w:bottom w:val="single" w:sz="4" w:space="0" w:color="D9D9D9"/>
              <w:right w:val="nil"/>
            </w:tcBorders>
            <w:shd w:val="clear" w:color="auto" w:fill="auto"/>
            <w:noWrap/>
            <w:vAlign w:val="center"/>
            <w:hideMark/>
          </w:tcPr>
          <w:p w14:paraId="3EC583AC" w14:textId="77777777" w:rsidR="00EC3FE8" w:rsidRPr="00EC3FE8" w:rsidRDefault="00EC3FE8" w:rsidP="00CB55ED">
            <w:pPr>
              <w:rPr>
                <w:color w:val="000000"/>
                <w:sz w:val="20"/>
                <w:szCs w:val="20"/>
              </w:rPr>
            </w:pPr>
            <w:r w:rsidRPr="00EC3FE8">
              <w:rPr>
                <w:color w:val="000000"/>
                <w:sz w:val="20"/>
                <w:szCs w:val="20"/>
              </w:rPr>
              <w:t>531</w:t>
            </w:r>
          </w:p>
        </w:tc>
        <w:tc>
          <w:tcPr>
            <w:tcW w:w="648" w:type="dxa"/>
            <w:tcBorders>
              <w:top w:val="nil"/>
              <w:left w:val="nil"/>
              <w:bottom w:val="single" w:sz="4" w:space="0" w:color="D9D9D9"/>
              <w:right w:val="single" w:sz="4" w:space="0" w:color="000000"/>
            </w:tcBorders>
            <w:shd w:val="clear" w:color="auto" w:fill="auto"/>
            <w:noWrap/>
            <w:vAlign w:val="center"/>
            <w:hideMark/>
          </w:tcPr>
          <w:p w14:paraId="3A5927E4" w14:textId="77777777" w:rsidR="00EC3FE8" w:rsidRPr="00EC3FE8" w:rsidRDefault="00EC3FE8" w:rsidP="00CB55ED">
            <w:pPr>
              <w:rPr>
                <w:color w:val="000000"/>
                <w:sz w:val="20"/>
                <w:szCs w:val="20"/>
              </w:rPr>
            </w:pPr>
            <w:r w:rsidRPr="00EC3FE8">
              <w:rPr>
                <w:color w:val="000000"/>
                <w:sz w:val="20"/>
                <w:szCs w:val="20"/>
              </w:rPr>
              <w:t>533</w:t>
            </w:r>
          </w:p>
        </w:tc>
        <w:tc>
          <w:tcPr>
            <w:tcW w:w="762" w:type="dxa"/>
            <w:tcBorders>
              <w:top w:val="nil"/>
              <w:left w:val="nil"/>
              <w:bottom w:val="single" w:sz="4" w:space="0" w:color="D9D9D9"/>
              <w:right w:val="nil"/>
            </w:tcBorders>
            <w:shd w:val="clear" w:color="auto" w:fill="auto"/>
            <w:noWrap/>
            <w:vAlign w:val="center"/>
            <w:hideMark/>
          </w:tcPr>
          <w:p w14:paraId="095C1778" w14:textId="77777777" w:rsidR="00EC3FE8" w:rsidRPr="00EC3FE8" w:rsidRDefault="00EC3FE8" w:rsidP="00CB55ED">
            <w:pPr>
              <w:rPr>
                <w:color w:val="000000"/>
                <w:sz w:val="20"/>
                <w:szCs w:val="20"/>
              </w:rPr>
            </w:pPr>
            <w:r w:rsidRPr="00EC3FE8">
              <w:rPr>
                <w:color w:val="000000"/>
                <w:sz w:val="20"/>
                <w:szCs w:val="20"/>
              </w:rPr>
              <w:t>45</w:t>
            </w:r>
          </w:p>
        </w:tc>
        <w:tc>
          <w:tcPr>
            <w:tcW w:w="648" w:type="dxa"/>
            <w:tcBorders>
              <w:top w:val="nil"/>
              <w:left w:val="nil"/>
              <w:bottom w:val="single" w:sz="4" w:space="0" w:color="D9D9D9"/>
              <w:right w:val="nil"/>
            </w:tcBorders>
            <w:shd w:val="clear" w:color="auto" w:fill="auto"/>
            <w:noWrap/>
            <w:vAlign w:val="center"/>
            <w:hideMark/>
          </w:tcPr>
          <w:p w14:paraId="2CFD0E91" w14:textId="77777777" w:rsidR="00EC3FE8" w:rsidRPr="00EC3FE8" w:rsidRDefault="00EC3FE8" w:rsidP="00CB55ED">
            <w:pPr>
              <w:rPr>
                <w:color w:val="000000"/>
                <w:sz w:val="20"/>
                <w:szCs w:val="20"/>
              </w:rPr>
            </w:pPr>
            <w:r w:rsidRPr="00EC3FE8">
              <w:rPr>
                <w:color w:val="000000"/>
                <w:sz w:val="20"/>
                <w:szCs w:val="20"/>
              </w:rPr>
              <w:t>24</w:t>
            </w:r>
          </w:p>
        </w:tc>
        <w:tc>
          <w:tcPr>
            <w:tcW w:w="761" w:type="dxa"/>
            <w:tcBorders>
              <w:top w:val="nil"/>
              <w:left w:val="single" w:sz="4" w:space="0" w:color="000000"/>
              <w:bottom w:val="single" w:sz="4" w:space="0" w:color="D9D9D9"/>
              <w:right w:val="nil"/>
            </w:tcBorders>
            <w:shd w:val="clear" w:color="auto" w:fill="auto"/>
            <w:noWrap/>
            <w:vAlign w:val="center"/>
            <w:hideMark/>
          </w:tcPr>
          <w:p w14:paraId="03249E75" w14:textId="77777777" w:rsidR="00EC3FE8" w:rsidRPr="00EC3FE8" w:rsidRDefault="00EC3FE8" w:rsidP="00CB55ED">
            <w:pPr>
              <w:rPr>
                <w:color w:val="000000"/>
                <w:sz w:val="20"/>
                <w:szCs w:val="20"/>
              </w:rPr>
            </w:pPr>
            <w:r w:rsidRPr="00EC3FE8">
              <w:rPr>
                <w:color w:val="000000"/>
                <w:sz w:val="20"/>
                <w:szCs w:val="20"/>
              </w:rPr>
              <w:t>0</w:t>
            </w:r>
          </w:p>
        </w:tc>
        <w:tc>
          <w:tcPr>
            <w:tcW w:w="648" w:type="dxa"/>
            <w:tcBorders>
              <w:top w:val="nil"/>
              <w:left w:val="nil"/>
              <w:bottom w:val="single" w:sz="4" w:space="0" w:color="D9D9D9"/>
              <w:right w:val="single" w:sz="4" w:space="0" w:color="000000"/>
            </w:tcBorders>
            <w:shd w:val="clear" w:color="auto" w:fill="auto"/>
            <w:noWrap/>
            <w:vAlign w:val="center"/>
            <w:hideMark/>
          </w:tcPr>
          <w:p w14:paraId="2EDF9073" w14:textId="77777777" w:rsidR="00EC3FE8" w:rsidRPr="00EC3FE8" w:rsidRDefault="00EC3FE8" w:rsidP="00CB55ED">
            <w:pPr>
              <w:rPr>
                <w:color w:val="000000"/>
                <w:sz w:val="20"/>
                <w:szCs w:val="20"/>
              </w:rPr>
            </w:pPr>
            <w:r w:rsidRPr="00EC3FE8">
              <w:rPr>
                <w:color w:val="000000"/>
                <w:sz w:val="20"/>
                <w:szCs w:val="20"/>
              </w:rPr>
              <w:t>0</w:t>
            </w:r>
          </w:p>
        </w:tc>
        <w:tc>
          <w:tcPr>
            <w:tcW w:w="762" w:type="dxa"/>
            <w:tcBorders>
              <w:top w:val="nil"/>
              <w:left w:val="nil"/>
              <w:bottom w:val="single" w:sz="4" w:space="0" w:color="D9D9D9"/>
              <w:right w:val="nil"/>
            </w:tcBorders>
            <w:shd w:val="clear" w:color="auto" w:fill="auto"/>
            <w:noWrap/>
            <w:vAlign w:val="center"/>
            <w:hideMark/>
          </w:tcPr>
          <w:p w14:paraId="51B54A1F" w14:textId="77777777" w:rsidR="00EC3FE8" w:rsidRPr="00EC3FE8" w:rsidRDefault="00EC3FE8" w:rsidP="00CB55ED">
            <w:pPr>
              <w:rPr>
                <w:color w:val="000000"/>
                <w:sz w:val="20"/>
                <w:szCs w:val="20"/>
              </w:rPr>
            </w:pPr>
            <w:r w:rsidRPr="00EC3FE8">
              <w:rPr>
                <w:color w:val="000000"/>
                <w:sz w:val="20"/>
                <w:szCs w:val="20"/>
              </w:rPr>
              <w:t>47</w:t>
            </w:r>
          </w:p>
        </w:tc>
        <w:tc>
          <w:tcPr>
            <w:tcW w:w="648" w:type="dxa"/>
            <w:tcBorders>
              <w:top w:val="nil"/>
              <w:left w:val="nil"/>
              <w:bottom w:val="single" w:sz="4" w:space="0" w:color="D9D9D9"/>
              <w:right w:val="nil"/>
            </w:tcBorders>
            <w:shd w:val="clear" w:color="auto" w:fill="auto"/>
            <w:noWrap/>
            <w:vAlign w:val="center"/>
            <w:hideMark/>
          </w:tcPr>
          <w:p w14:paraId="32E95689" w14:textId="77777777" w:rsidR="00EC3FE8" w:rsidRPr="00EC3FE8" w:rsidRDefault="00EC3FE8" w:rsidP="00CB55ED">
            <w:pPr>
              <w:rPr>
                <w:color w:val="000000"/>
                <w:sz w:val="20"/>
                <w:szCs w:val="20"/>
              </w:rPr>
            </w:pPr>
            <w:r w:rsidRPr="00EC3FE8">
              <w:rPr>
                <w:color w:val="000000"/>
                <w:sz w:val="20"/>
                <w:szCs w:val="20"/>
              </w:rPr>
              <w:t>46</w:t>
            </w:r>
          </w:p>
        </w:tc>
        <w:tc>
          <w:tcPr>
            <w:tcW w:w="761" w:type="dxa"/>
            <w:tcBorders>
              <w:top w:val="nil"/>
              <w:left w:val="single" w:sz="4" w:space="0" w:color="000000"/>
              <w:bottom w:val="single" w:sz="4" w:space="0" w:color="D9D9D9"/>
              <w:right w:val="nil"/>
            </w:tcBorders>
            <w:shd w:val="clear" w:color="auto" w:fill="auto"/>
            <w:noWrap/>
            <w:vAlign w:val="center"/>
            <w:hideMark/>
          </w:tcPr>
          <w:p w14:paraId="3CA9A65A" w14:textId="77777777" w:rsidR="00EC3FE8" w:rsidRPr="00EC3FE8" w:rsidRDefault="00EC3FE8" w:rsidP="00CB55ED">
            <w:pPr>
              <w:rPr>
                <w:color w:val="000000"/>
                <w:sz w:val="20"/>
                <w:szCs w:val="20"/>
              </w:rPr>
            </w:pPr>
            <w:r w:rsidRPr="00EC3FE8">
              <w:rPr>
                <w:color w:val="000000"/>
                <w:sz w:val="20"/>
                <w:szCs w:val="20"/>
              </w:rPr>
              <w:t>22</w:t>
            </w:r>
          </w:p>
        </w:tc>
        <w:tc>
          <w:tcPr>
            <w:tcW w:w="648" w:type="dxa"/>
            <w:tcBorders>
              <w:top w:val="nil"/>
              <w:left w:val="nil"/>
              <w:bottom w:val="single" w:sz="4" w:space="0" w:color="D9D9D9"/>
              <w:right w:val="single" w:sz="4" w:space="0" w:color="000000"/>
            </w:tcBorders>
            <w:shd w:val="clear" w:color="auto" w:fill="auto"/>
            <w:noWrap/>
            <w:vAlign w:val="center"/>
            <w:hideMark/>
          </w:tcPr>
          <w:p w14:paraId="535FA9B4" w14:textId="77777777" w:rsidR="00EC3FE8" w:rsidRPr="00EC3FE8" w:rsidRDefault="00EC3FE8" w:rsidP="00CB55ED">
            <w:pPr>
              <w:rPr>
                <w:color w:val="000000"/>
                <w:sz w:val="20"/>
                <w:szCs w:val="20"/>
              </w:rPr>
            </w:pPr>
            <w:r w:rsidRPr="00EC3FE8">
              <w:rPr>
                <w:color w:val="000000"/>
                <w:sz w:val="20"/>
                <w:szCs w:val="20"/>
              </w:rPr>
              <w:t>5</w:t>
            </w:r>
          </w:p>
        </w:tc>
        <w:tc>
          <w:tcPr>
            <w:tcW w:w="784" w:type="dxa"/>
            <w:tcBorders>
              <w:top w:val="nil"/>
              <w:left w:val="nil"/>
              <w:bottom w:val="single" w:sz="4" w:space="0" w:color="D9D9D9"/>
              <w:right w:val="nil"/>
            </w:tcBorders>
            <w:shd w:val="clear" w:color="auto" w:fill="auto"/>
            <w:noWrap/>
            <w:vAlign w:val="center"/>
            <w:hideMark/>
          </w:tcPr>
          <w:p w14:paraId="17FE4485" w14:textId="77777777" w:rsidR="00EC3FE8" w:rsidRPr="00EC3FE8" w:rsidRDefault="00EC3FE8" w:rsidP="00CB55ED">
            <w:pPr>
              <w:rPr>
                <w:color w:val="000000"/>
                <w:sz w:val="20"/>
                <w:szCs w:val="20"/>
              </w:rPr>
            </w:pPr>
            <w:r w:rsidRPr="00EC3FE8">
              <w:rPr>
                <w:color w:val="000000"/>
                <w:sz w:val="20"/>
                <w:szCs w:val="20"/>
              </w:rPr>
              <w:t>4</w:t>
            </w:r>
          </w:p>
        </w:tc>
        <w:tc>
          <w:tcPr>
            <w:tcW w:w="666" w:type="dxa"/>
            <w:tcBorders>
              <w:top w:val="nil"/>
              <w:left w:val="nil"/>
              <w:bottom w:val="single" w:sz="4" w:space="0" w:color="D9D9D9"/>
              <w:right w:val="nil"/>
            </w:tcBorders>
            <w:shd w:val="clear" w:color="auto" w:fill="auto"/>
            <w:noWrap/>
            <w:vAlign w:val="center"/>
            <w:hideMark/>
          </w:tcPr>
          <w:p w14:paraId="10976BE6" w14:textId="77777777" w:rsidR="00EC3FE8" w:rsidRPr="00EC3FE8" w:rsidRDefault="00EC3FE8" w:rsidP="00CB55ED">
            <w:pPr>
              <w:rPr>
                <w:color w:val="000000"/>
                <w:sz w:val="20"/>
                <w:szCs w:val="20"/>
              </w:rPr>
            </w:pPr>
            <w:r w:rsidRPr="00EC3FE8">
              <w:rPr>
                <w:color w:val="000000"/>
                <w:sz w:val="20"/>
                <w:szCs w:val="20"/>
              </w:rPr>
              <w:t>3</w:t>
            </w:r>
          </w:p>
        </w:tc>
        <w:tc>
          <w:tcPr>
            <w:tcW w:w="761" w:type="dxa"/>
            <w:tcBorders>
              <w:top w:val="nil"/>
              <w:left w:val="single" w:sz="4" w:space="0" w:color="000000"/>
              <w:bottom w:val="single" w:sz="4" w:space="0" w:color="D9D9D9"/>
              <w:right w:val="nil"/>
            </w:tcBorders>
            <w:shd w:val="clear" w:color="auto" w:fill="auto"/>
            <w:noWrap/>
            <w:vAlign w:val="center"/>
            <w:hideMark/>
          </w:tcPr>
          <w:p w14:paraId="1C131845" w14:textId="77777777" w:rsidR="00EC3FE8" w:rsidRPr="00EC3FE8" w:rsidRDefault="00EC3FE8" w:rsidP="00CB55ED">
            <w:pPr>
              <w:rPr>
                <w:color w:val="000000"/>
                <w:sz w:val="20"/>
                <w:szCs w:val="20"/>
              </w:rPr>
            </w:pPr>
            <w:r w:rsidRPr="00EC3FE8">
              <w:rPr>
                <w:color w:val="000000"/>
                <w:sz w:val="20"/>
                <w:szCs w:val="20"/>
              </w:rPr>
              <w:t>649</w:t>
            </w:r>
          </w:p>
        </w:tc>
        <w:tc>
          <w:tcPr>
            <w:tcW w:w="1800" w:type="dxa"/>
            <w:tcBorders>
              <w:top w:val="nil"/>
              <w:left w:val="nil"/>
              <w:bottom w:val="single" w:sz="4" w:space="0" w:color="D9D9D9"/>
              <w:right w:val="nil"/>
            </w:tcBorders>
            <w:shd w:val="clear" w:color="auto" w:fill="auto"/>
            <w:noWrap/>
            <w:vAlign w:val="center"/>
            <w:hideMark/>
          </w:tcPr>
          <w:p w14:paraId="2396CE02" w14:textId="77777777" w:rsidR="00EC3FE8" w:rsidRPr="00EC3FE8" w:rsidRDefault="00EC3FE8" w:rsidP="00CB55ED">
            <w:pPr>
              <w:rPr>
                <w:color w:val="000000"/>
                <w:sz w:val="20"/>
                <w:szCs w:val="20"/>
              </w:rPr>
            </w:pPr>
            <w:r w:rsidRPr="00EC3FE8">
              <w:rPr>
                <w:color w:val="000000"/>
                <w:sz w:val="20"/>
                <w:szCs w:val="20"/>
              </w:rPr>
              <w:t>611 (604, 619)</w:t>
            </w:r>
          </w:p>
        </w:tc>
        <w:tc>
          <w:tcPr>
            <w:tcW w:w="1800" w:type="dxa"/>
            <w:tcBorders>
              <w:top w:val="nil"/>
              <w:left w:val="nil"/>
              <w:bottom w:val="single" w:sz="4" w:space="0" w:color="D9D9D9"/>
              <w:right w:val="single" w:sz="4" w:space="0" w:color="000000"/>
            </w:tcBorders>
            <w:shd w:val="clear" w:color="auto" w:fill="auto"/>
            <w:noWrap/>
            <w:vAlign w:val="center"/>
            <w:hideMark/>
          </w:tcPr>
          <w:p w14:paraId="6B69EC61" w14:textId="77777777" w:rsidR="00EC3FE8" w:rsidRPr="00EC3FE8" w:rsidRDefault="00EC3FE8" w:rsidP="00CB55ED">
            <w:pPr>
              <w:rPr>
                <w:color w:val="000000"/>
                <w:sz w:val="20"/>
                <w:szCs w:val="20"/>
              </w:rPr>
            </w:pPr>
            <w:r w:rsidRPr="00EC3FE8">
              <w:rPr>
                <w:color w:val="000000"/>
                <w:sz w:val="20"/>
                <w:szCs w:val="20"/>
              </w:rPr>
              <w:t>0.64 (0.48, 0.73)</w:t>
            </w:r>
          </w:p>
        </w:tc>
      </w:tr>
      <w:tr w:rsidR="00EC3FE8" w:rsidRPr="00EC3FE8" w14:paraId="707AFA27" w14:textId="77777777" w:rsidTr="00EC3FE8">
        <w:trPr>
          <w:trHeight w:val="320"/>
        </w:trPr>
        <w:tc>
          <w:tcPr>
            <w:tcW w:w="1781" w:type="dxa"/>
            <w:tcBorders>
              <w:top w:val="nil"/>
              <w:left w:val="single" w:sz="4" w:space="0" w:color="000000"/>
              <w:bottom w:val="single" w:sz="4" w:space="0" w:color="D9D9D9"/>
              <w:right w:val="nil"/>
            </w:tcBorders>
            <w:shd w:val="clear" w:color="auto" w:fill="auto"/>
            <w:noWrap/>
            <w:vAlign w:val="center"/>
            <w:hideMark/>
          </w:tcPr>
          <w:p w14:paraId="25488F7D" w14:textId="77777777" w:rsidR="00EC3FE8" w:rsidRPr="00EC3FE8" w:rsidRDefault="00EC3FE8" w:rsidP="00EC3FE8">
            <w:pPr>
              <w:rPr>
                <w:color w:val="000000"/>
                <w:sz w:val="20"/>
                <w:szCs w:val="20"/>
              </w:rPr>
            </w:pPr>
            <w:r w:rsidRPr="00EC3FE8">
              <w:rPr>
                <w:color w:val="000000"/>
                <w:sz w:val="20"/>
                <w:szCs w:val="20"/>
              </w:rPr>
              <w:t>18. West Virginia</w:t>
            </w:r>
          </w:p>
        </w:tc>
        <w:tc>
          <w:tcPr>
            <w:tcW w:w="761" w:type="dxa"/>
            <w:tcBorders>
              <w:top w:val="nil"/>
              <w:left w:val="single" w:sz="4" w:space="0" w:color="000000"/>
              <w:bottom w:val="single" w:sz="4" w:space="0" w:color="D9D9D9"/>
              <w:right w:val="nil"/>
            </w:tcBorders>
            <w:shd w:val="clear" w:color="auto" w:fill="auto"/>
            <w:noWrap/>
            <w:vAlign w:val="center"/>
            <w:hideMark/>
          </w:tcPr>
          <w:p w14:paraId="6BB58660" w14:textId="77777777" w:rsidR="00EC3FE8" w:rsidRPr="00EC3FE8" w:rsidRDefault="00EC3FE8" w:rsidP="00CB55ED">
            <w:pPr>
              <w:rPr>
                <w:color w:val="000000"/>
                <w:sz w:val="20"/>
                <w:szCs w:val="20"/>
              </w:rPr>
            </w:pPr>
            <w:r w:rsidRPr="00EC3FE8">
              <w:rPr>
                <w:color w:val="000000"/>
                <w:sz w:val="20"/>
                <w:szCs w:val="20"/>
              </w:rPr>
              <w:t>28</w:t>
            </w:r>
          </w:p>
        </w:tc>
        <w:tc>
          <w:tcPr>
            <w:tcW w:w="648" w:type="dxa"/>
            <w:tcBorders>
              <w:top w:val="nil"/>
              <w:left w:val="nil"/>
              <w:bottom w:val="single" w:sz="4" w:space="0" w:color="D9D9D9"/>
              <w:right w:val="single" w:sz="4" w:space="0" w:color="000000"/>
            </w:tcBorders>
            <w:shd w:val="clear" w:color="auto" w:fill="auto"/>
            <w:noWrap/>
            <w:vAlign w:val="center"/>
            <w:hideMark/>
          </w:tcPr>
          <w:p w14:paraId="2DF0F428" w14:textId="77777777" w:rsidR="00EC3FE8" w:rsidRPr="00EC3FE8" w:rsidRDefault="00EC3FE8" w:rsidP="00CB55ED">
            <w:pPr>
              <w:rPr>
                <w:color w:val="000000"/>
                <w:sz w:val="20"/>
                <w:szCs w:val="20"/>
              </w:rPr>
            </w:pPr>
            <w:r w:rsidRPr="00EC3FE8">
              <w:rPr>
                <w:color w:val="000000"/>
                <w:sz w:val="20"/>
                <w:szCs w:val="20"/>
              </w:rPr>
              <w:t>26</w:t>
            </w:r>
          </w:p>
        </w:tc>
        <w:tc>
          <w:tcPr>
            <w:tcW w:w="762" w:type="dxa"/>
            <w:tcBorders>
              <w:top w:val="nil"/>
              <w:left w:val="nil"/>
              <w:bottom w:val="single" w:sz="4" w:space="0" w:color="D9D9D9"/>
              <w:right w:val="nil"/>
            </w:tcBorders>
            <w:shd w:val="clear" w:color="auto" w:fill="auto"/>
            <w:noWrap/>
            <w:vAlign w:val="center"/>
            <w:hideMark/>
          </w:tcPr>
          <w:p w14:paraId="0FD36FEF" w14:textId="77777777" w:rsidR="00EC3FE8" w:rsidRPr="00EC3FE8" w:rsidRDefault="00EC3FE8" w:rsidP="00CB55ED">
            <w:pPr>
              <w:rPr>
                <w:color w:val="000000"/>
                <w:sz w:val="20"/>
                <w:szCs w:val="20"/>
              </w:rPr>
            </w:pPr>
            <w:r w:rsidRPr="00EC3FE8">
              <w:rPr>
                <w:color w:val="000000"/>
                <w:sz w:val="20"/>
                <w:szCs w:val="20"/>
              </w:rPr>
              <w:t>386</w:t>
            </w:r>
          </w:p>
        </w:tc>
        <w:tc>
          <w:tcPr>
            <w:tcW w:w="648" w:type="dxa"/>
            <w:tcBorders>
              <w:top w:val="nil"/>
              <w:left w:val="nil"/>
              <w:bottom w:val="single" w:sz="4" w:space="0" w:color="D9D9D9"/>
              <w:right w:val="nil"/>
            </w:tcBorders>
            <w:shd w:val="clear" w:color="auto" w:fill="auto"/>
            <w:noWrap/>
            <w:vAlign w:val="center"/>
            <w:hideMark/>
          </w:tcPr>
          <w:p w14:paraId="3D79EFA7" w14:textId="77777777" w:rsidR="00EC3FE8" w:rsidRPr="00EC3FE8" w:rsidRDefault="00EC3FE8" w:rsidP="00CB55ED">
            <w:pPr>
              <w:rPr>
                <w:color w:val="000000"/>
                <w:sz w:val="20"/>
                <w:szCs w:val="20"/>
              </w:rPr>
            </w:pPr>
            <w:r w:rsidRPr="00EC3FE8">
              <w:rPr>
                <w:color w:val="000000"/>
                <w:sz w:val="20"/>
                <w:szCs w:val="20"/>
              </w:rPr>
              <w:t>182</w:t>
            </w:r>
          </w:p>
        </w:tc>
        <w:tc>
          <w:tcPr>
            <w:tcW w:w="761" w:type="dxa"/>
            <w:tcBorders>
              <w:top w:val="nil"/>
              <w:left w:val="single" w:sz="4" w:space="0" w:color="000000"/>
              <w:bottom w:val="single" w:sz="4" w:space="0" w:color="D9D9D9"/>
              <w:right w:val="nil"/>
            </w:tcBorders>
            <w:shd w:val="clear" w:color="auto" w:fill="auto"/>
            <w:noWrap/>
            <w:vAlign w:val="center"/>
            <w:hideMark/>
          </w:tcPr>
          <w:p w14:paraId="09EBAC9E" w14:textId="77777777" w:rsidR="00EC3FE8" w:rsidRPr="00EC3FE8" w:rsidRDefault="00EC3FE8" w:rsidP="00CB55ED">
            <w:pPr>
              <w:rPr>
                <w:color w:val="000000"/>
                <w:sz w:val="20"/>
                <w:szCs w:val="20"/>
              </w:rPr>
            </w:pPr>
            <w:r w:rsidRPr="00EC3FE8">
              <w:rPr>
                <w:color w:val="000000"/>
                <w:sz w:val="20"/>
                <w:szCs w:val="20"/>
              </w:rPr>
              <w:t>582</w:t>
            </w:r>
          </w:p>
        </w:tc>
        <w:tc>
          <w:tcPr>
            <w:tcW w:w="648" w:type="dxa"/>
            <w:tcBorders>
              <w:top w:val="nil"/>
              <w:left w:val="nil"/>
              <w:bottom w:val="single" w:sz="4" w:space="0" w:color="D9D9D9"/>
              <w:right w:val="single" w:sz="4" w:space="0" w:color="000000"/>
            </w:tcBorders>
            <w:shd w:val="clear" w:color="auto" w:fill="auto"/>
            <w:noWrap/>
            <w:vAlign w:val="center"/>
            <w:hideMark/>
          </w:tcPr>
          <w:p w14:paraId="3149DFCC" w14:textId="77777777" w:rsidR="00EC3FE8" w:rsidRPr="00EC3FE8" w:rsidRDefault="00EC3FE8" w:rsidP="00CB55ED">
            <w:pPr>
              <w:rPr>
                <w:color w:val="000000"/>
                <w:sz w:val="20"/>
                <w:szCs w:val="20"/>
              </w:rPr>
            </w:pPr>
            <w:r w:rsidRPr="00EC3FE8">
              <w:rPr>
                <w:color w:val="000000"/>
                <w:sz w:val="20"/>
                <w:szCs w:val="20"/>
              </w:rPr>
              <w:t>360</w:t>
            </w:r>
          </w:p>
        </w:tc>
        <w:tc>
          <w:tcPr>
            <w:tcW w:w="762" w:type="dxa"/>
            <w:tcBorders>
              <w:top w:val="nil"/>
              <w:left w:val="nil"/>
              <w:bottom w:val="single" w:sz="4" w:space="0" w:color="D9D9D9"/>
              <w:right w:val="nil"/>
            </w:tcBorders>
            <w:shd w:val="clear" w:color="auto" w:fill="auto"/>
            <w:noWrap/>
            <w:vAlign w:val="center"/>
            <w:hideMark/>
          </w:tcPr>
          <w:p w14:paraId="7A1B6A00" w14:textId="77777777" w:rsidR="00EC3FE8" w:rsidRPr="00EC3FE8" w:rsidRDefault="00EC3FE8" w:rsidP="00CB55ED">
            <w:pPr>
              <w:rPr>
                <w:color w:val="000000"/>
                <w:sz w:val="20"/>
                <w:szCs w:val="20"/>
              </w:rPr>
            </w:pPr>
            <w:r w:rsidRPr="00EC3FE8">
              <w:rPr>
                <w:color w:val="000000"/>
                <w:sz w:val="20"/>
                <w:szCs w:val="20"/>
              </w:rPr>
              <w:t>30</w:t>
            </w:r>
          </w:p>
        </w:tc>
        <w:tc>
          <w:tcPr>
            <w:tcW w:w="648" w:type="dxa"/>
            <w:tcBorders>
              <w:top w:val="nil"/>
              <w:left w:val="nil"/>
              <w:bottom w:val="single" w:sz="4" w:space="0" w:color="D9D9D9"/>
              <w:right w:val="nil"/>
            </w:tcBorders>
            <w:shd w:val="clear" w:color="auto" w:fill="auto"/>
            <w:noWrap/>
            <w:vAlign w:val="center"/>
            <w:hideMark/>
          </w:tcPr>
          <w:p w14:paraId="08BE7A7D" w14:textId="77777777" w:rsidR="00EC3FE8" w:rsidRPr="00EC3FE8" w:rsidRDefault="00EC3FE8" w:rsidP="00CB55ED">
            <w:pPr>
              <w:rPr>
                <w:color w:val="000000"/>
                <w:sz w:val="20"/>
                <w:szCs w:val="20"/>
              </w:rPr>
            </w:pPr>
            <w:r w:rsidRPr="00EC3FE8">
              <w:rPr>
                <w:color w:val="000000"/>
                <w:sz w:val="20"/>
                <w:szCs w:val="20"/>
              </w:rPr>
              <w:t>32</w:t>
            </w:r>
          </w:p>
        </w:tc>
        <w:tc>
          <w:tcPr>
            <w:tcW w:w="761" w:type="dxa"/>
            <w:tcBorders>
              <w:top w:val="nil"/>
              <w:left w:val="single" w:sz="4" w:space="0" w:color="000000"/>
              <w:bottom w:val="single" w:sz="4" w:space="0" w:color="D9D9D9"/>
              <w:right w:val="nil"/>
            </w:tcBorders>
            <w:shd w:val="clear" w:color="auto" w:fill="auto"/>
            <w:noWrap/>
            <w:vAlign w:val="center"/>
            <w:hideMark/>
          </w:tcPr>
          <w:p w14:paraId="0E6DC3E3" w14:textId="77777777" w:rsidR="00EC3FE8" w:rsidRPr="00EC3FE8" w:rsidRDefault="00EC3FE8" w:rsidP="00CB55ED">
            <w:pPr>
              <w:rPr>
                <w:color w:val="000000"/>
                <w:sz w:val="20"/>
                <w:szCs w:val="20"/>
              </w:rPr>
            </w:pPr>
            <w:r w:rsidRPr="00EC3FE8">
              <w:rPr>
                <w:color w:val="000000"/>
                <w:sz w:val="20"/>
                <w:szCs w:val="20"/>
              </w:rPr>
              <w:t>3</w:t>
            </w:r>
          </w:p>
        </w:tc>
        <w:tc>
          <w:tcPr>
            <w:tcW w:w="648" w:type="dxa"/>
            <w:tcBorders>
              <w:top w:val="nil"/>
              <w:left w:val="nil"/>
              <w:bottom w:val="single" w:sz="4" w:space="0" w:color="D9D9D9"/>
              <w:right w:val="single" w:sz="4" w:space="0" w:color="000000"/>
            </w:tcBorders>
            <w:shd w:val="clear" w:color="auto" w:fill="auto"/>
            <w:noWrap/>
            <w:vAlign w:val="center"/>
            <w:hideMark/>
          </w:tcPr>
          <w:p w14:paraId="240090F7" w14:textId="77777777" w:rsidR="00EC3FE8" w:rsidRPr="00EC3FE8" w:rsidRDefault="00EC3FE8" w:rsidP="00CB55ED">
            <w:pPr>
              <w:rPr>
                <w:color w:val="000000"/>
                <w:sz w:val="20"/>
                <w:szCs w:val="20"/>
              </w:rPr>
            </w:pPr>
            <w:r w:rsidRPr="00EC3FE8">
              <w:rPr>
                <w:color w:val="000000"/>
                <w:sz w:val="20"/>
                <w:szCs w:val="20"/>
              </w:rPr>
              <w:t>2</w:t>
            </w:r>
          </w:p>
        </w:tc>
        <w:tc>
          <w:tcPr>
            <w:tcW w:w="784" w:type="dxa"/>
            <w:tcBorders>
              <w:top w:val="nil"/>
              <w:left w:val="nil"/>
              <w:bottom w:val="single" w:sz="4" w:space="0" w:color="D9D9D9"/>
              <w:right w:val="nil"/>
            </w:tcBorders>
            <w:shd w:val="clear" w:color="auto" w:fill="auto"/>
            <w:noWrap/>
            <w:vAlign w:val="center"/>
            <w:hideMark/>
          </w:tcPr>
          <w:p w14:paraId="44C621BB" w14:textId="77777777" w:rsidR="00EC3FE8" w:rsidRPr="00EC3FE8" w:rsidRDefault="00EC3FE8" w:rsidP="00CB55ED">
            <w:pPr>
              <w:rPr>
                <w:color w:val="000000"/>
                <w:sz w:val="20"/>
                <w:szCs w:val="20"/>
              </w:rPr>
            </w:pPr>
            <w:r w:rsidRPr="00EC3FE8">
              <w:rPr>
                <w:color w:val="000000"/>
                <w:sz w:val="20"/>
                <w:szCs w:val="20"/>
              </w:rPr>
              <w:t>5</w:t>
            </w:r>
          </w:p>
        </w:tc>
        <w:tc>
          <w:tcPr>
            <w:tcW w:w="666" w:type="dxa"/>
            <w:tcBorders>
              <w:top w:val="nil"/>
              <w:left w:val="nil"/>
              <w:bottom w:val="single" w:sz="4" w:space="0" w:color="D9D9D9"/>
              <w:right w:val="nil"/>
            </w:tcBorders>
            <w:shd w:val="clear" w:color="auto" w:fill="auto"/>
            <w:noWrap/>
            <w:vAlign w:val="center"/>
            <w:hideMark/>
          </w:tcPr>
          <w:p w14:paraId="0008E026" w14:textId="77777777" w:rsidR="00EC3FE8" w:rsidRPr="00EC3FE8" w:rsidRDefault="00EC3FE8" w:rsidP="00CB55ED">
            <w:pPr>
              <w:rPr>
                <w:color w:val="000000"/>
                <w:sz w:val="20"/>
                <w:szCs w:val="20"/>
              </w:rPr>
            </w:pPr>
            <w:r w:rsidRPr="00EC3FE8">
              <w:rPr>
                <w:color w:val="000000"/>
                <w:sz w:val="20"/>
                <w:szCs w:val="20"/>
              </w:rPr>
              <w:t>4</w:t>
            </w:r>
          </w:p>
        </w:tc>
        <w:tc>
          <w:tcPr>
            <w:tcW w:w="761" w:type="dxa"/>
            <w:tcBorders>
              <w:top w:val="nil"/>
              <w:left w:val="single" w:sz="4" w:space="0" w:color="000000"/>
              <w:bottom w:val="single" w:sz="4" w:space="0" w:color="D9D9D9"/>
              <w:right w:val="nil"/>
            </w:tcBorders>
            <w:shd w:val="clear" w:color="auto" w:fill="auto"/>
            <w:noWrap/>
            <w:vAlign w:val="center"/>
            <w:hideMark/>
          </w:tcPr>
          <w:p w14:paraId="6F8BC3C7" w14:textId="77777777" w:rsidR="00EC3FE8" w:rsidRPr="00EC3FE8" w:rsidRDefault="00EC3FE8" w:rsidP="00CB55ED">
            <w:pPr>
              <w:rPr>
                <w:color w:val="000000"/>
                <w:sz w:val="20"/>
                <w:szCs w:val="20"/>
              </w:rPr>
            </w:pPr>
            <w:r w:rsidRPr="00EC3FE8">
              <w:rPr>
                <w:color w:val="000000"/>
                <w:sz w:val="20"/>
                <w:szCs w:val="20"/>
              </w:rPr>
              <w:t>1033</w:t>
            </w:r>
          </w:p>
        </w:tc>
        <w:tc>
          <w:tcPr>
            <w:tcW w:w="1800" w:type="dxa"/>
            <w:tcBorders>
              <w:top w:val="nil"/>
              <w:left w:val="nil"/>
              <w:bottom w:val="single" w:sz="4" w:space="0" w:color="D9D9D9"/>
              <w:right w:val="nil"/>
            </w:tcBorders>
            <w:shd w:val="clear" w:color="auto" w:fill="auto"/>
            <w:noWrap/>
            <w:vAlign w:val="center"/>
            <w:hideMark/>
          </w:tcPr>
          <w:p w14:paraId="5FE2AF6A" w14:textId="77777777" w:rsidR="00EC3FE8" w:rsidRPr="00EC3FE8" w:rsidRDefault="00EC3FE8" w:rsidP="00CB55ED">
            <w:pPr>
              <w:rPr>
                <w:color w:val="000000"/>
                <w:sz w:val="20"/>
                <w:szCs w:val="20"/>
              </w:rPr>
            </w:pPr>
            <w:r w:rsidRPr="00EC3FE8">
              <w:rPr>
                <w:color w:val="000000"/>
                <w:sz w:val="20"/>
                <w:szCs w:val="20"/>
              </w:rPr>
              <w:t>607 (485, 730)</w:t>
            </w:r>
          </w:p>
        </w:tc>
        <w:tc>
          <w:tcPr>
            <w:tcW w:w="1800" w:type="dxa"/>
            <w:tcBorders>
              <w:top w:val="nil"/>
              <w:left w:val="nil"/>
              <w:bottom w:val="single" w:sz="4" w:space="0" w:color="D9D9D9"/>
              <w:right w:val="single" w:sz="4" w:space="0" w:color="000000"/>
            </w:tcBorders>
            <w:shd w:val="clear" w:color="auto" w:fill="auto"/>
            <w:noWrap/>
            <w:vAlign w:val="center"/>
            <w:hideMark/>
          </w:tcPr>
          <w:p w14:paraId="16706262" w14:textId="77777777" w:rsidR="00EC3FE8" w:rsidRPr="00EC3FE8" w:rsidRDefault="00EC3FE8" w:rsidP="00CB55ED">
            <w:pPr>
              <w:rPr>
                <w:color w:val="000000"/>
                <w:sz w:val="20"/>
                <w:szCs w:val="20"/>
              </w:rPr>
            </w:pPr>
            <w:r w:rsidRPr="00EC3FE8">
              <w:rPr>
                <w:color w:val="000000"/>
                <w:sz w:val="20"/>
                <w:szCs w:val="20"/>
              </w:rPr>
              <w:t>0.66 (0.46, 0.83)</w:t>
            </w:r>
          </w:p>
        </w:tc>
      </w:tr>
      <w:tr w:rsidR="00EC3FE8" w:rsidRPr="00EC3FE8" w14:paraId="0356BFA2" w14:textId="77777777" w:rsidTr="00EC3FE8">
        <w:trPr>
          <w:trHeight w:val="320"/>
        </w:trPr>
        <w:tc>
          <w:tcPr>
            <w:tcW w:w="1781" w:type="dxa"/>
            <w:tcBorders>
              <w:top w:val="nil"/>
              <w:left w:val="single" w:sz="4" w:space="0" w:color="000000"/>
              <w:bottom w:val="single" w:sz="4" w:space="0" w:color="D9D9D9"/>
              <w:right w:val="nil"/>
            </w:tcBorders>
            <w:shd w:val="clear" w:color="auto" w:fill="auto"/>
            <w:noWrap/>
            <w:vAlign w:val="center"/>
            <w:hideMark/>
          </w:tcPr>
          <w:p w14:paraId="38DB9EFB" w14:textId="77777777" w:rsidR="00EC3FE8" w:rsidRPr="00EC3FE8" w:rsidRDefault="00EC3FE8" w:rsidP="00EC3FE8">
            <w:pPr>
              <w:rPr>
                <w:color w:val="000000"/>
                <w:sz w:val="20"/>
                <w:szCs w:val="20"/>
              </w:rPr>
            </w:pPr>
            <w:r w:rsidRPr="00EC3FE8">
              <w:rPr>
                <w:color w:val="000000"/>
                <w:sz w:val="20"/>
                <w:szCs w:val="20"/>
              </w:rPr>
              <w:t>19. Arkansas</w:t>
            </w:r>
          </w:p>
        </w:tc>
        <w:tc>
          <w:tcPr>
            <w:tcW w:w="761" w:type="dxa"/>
            <w:tcBorders>
              <w:top w:val="nil"/>
              <w:left w:val="single" w:sz="4" w:space="0" w:color="000000"/>
              <w:bottom w:val="single" w:sz="4" w:space="0" w:color="D9D9D9"/>
              <w:right w:val="nil"/>
            </w:tcBorders>
            <w:shd w:val="clear" w:color="auto" w:fill="auto"/>
            <w:noWrap/>
            <w:vAlign w:val="center"/>
            <w:hideMark/>
          </w:tcPr>
          <w:p w14:paraId="5C6EE3EA" w14:textId="77777777" w:rsidR="00EC3FE8" w:rsidRPr="00EC3FE8" w:rsidRDefault="00EC3FE8" w:rsidP="00CB55ED">
            <w:pPr>
              <w:rPr>
                <w:color w:val="000000"/>
                <w:sz w:val="20"/>
                <w:szCs w:val="20"/>
              </w:rPr>
            </w:pPr>
            <w:r w:rsidRPr="00EC3FE8">
              <w:rPr>
                <w:color w:val="000000"/>
                <w:sz w:val="20"/>
                <w:szCs w:val="20"/>
              </w:rPr>
              <w:t>124</w:t>
            </w:r>
          </w:p>
        </w:tc>
        <w:tc>
          <w:tcPr>
            <w:tcW w:w="648" w:type="dxa"/>
            <w:tcBorders>
              <w:top w:val="nil"/>
              <w:left w:val="nil"/>
              <w:bottom w:val="single" w:sz="4" w:space="0" w:color="D9D9D9"/>
              <w:right w:val="single" w:sz="4" w:space="0" w:color="000000"/>
            </w:tcBorders>
            <w:shd w:val="clear" w:color="auto" w:fill="auto"/>
            <w:noWrap/>
            <w:vAlign w:val="center"/>
            <w:hideMark/>
          </w:tcPr>
          <w:p w14:paraId="252A74F5" w14:textId="77777777" w:rsidR="00EC3FE8" w:rsidRPr="00EC3FE8" w:rsidRDefault="00EC3FE8" w:rsidP="00CB55ED">
            <w:pPr>
              <w:rPr>
                <w:color w:val="000000"/>
                <w:sz w:val="20"/>
                <w:szCs w:val="20"/>
              </w:rPr>
            </w:pPr>
            <w:r w:rsidRPr="00EC3FE8">
              <w:rPr>
                <w:color w:val="000000"/>
                <w:sz w:val="20"/>
                <w:szCs w:val="20"/>
              </w:rPr>
              <w:t>122</w:t>
            </w:r>
          </w:p>
        </w:tc>
        <w:tc>
          <w:tcPr>
            <w:tcW w:w="762" w:type="dxa"/>
            <w:tcBorders>
              <w:top w:val="nil"/>
              <w:left w:val="nil"/>
              <w:bottom w:val="single" w:sz="4" w:space="0" w:color="D9D9D9"/>
              <w:right w:val="nil"/>
            </w:tcBorders>
            <w:shd w:val="clear" w:color="auto" w:fill="auto"/>
            <w:noWrap/>
            <w:vAlign w:val="center"/>
            <w:hideMark/>
          </w:tcPr>
          <w:p w14:paraId="68D59286" w14:textId="77777777" w:rsidR="00EC3FE8" w:rsidRPr="00EC3FE8" w:rsidRDefault="00EC3FE8" w:rsidP="00CB55ED">
            <w:pPr>
              <w:rPr>
                <w:color w:val="000000"/>
                <w:sz w:val="20"/>
                <w:szCs w:val="20"/>
              </w:rPr>
            </w:pPr>
            <w:r w:rsidRPr="00EC3FE8">
              <w:rPr>
                <w:color w:val="000000"/>
                <w:sz w:val="20"/>
                <w:szCs w:val="20"/>
              </w:rPr>
              <w:t>136</w:t>
            </w:r>
          </w:p>
        </w:tc>
        <w:tc>
          <w:tcPr>
            <w:tcW w:w="648" w:type="dxa"/>
            <w:tcBorders>
              <w:top w:val="nil"/>
              <w:left w:val="nil"/>
              <w:bottom w:val="single" w:sz="4" w:space="0" w:color="D9D9D9"/>
              <w:right w:val="nil"/>
            </w:tcBorders>
            <w:shd w:val="clear" w:color="auto" w:fill="auto"/>
            <w:noWrap/>
            <w:vAlign w:val="center"/>
            <w:hideMark/>
          </w:tcPr>
          <w:p w14:paraId="64630F5F" w14:textId="77777777" w:rsidR="00EC3FE8" w:rsidRPr="00EC3FE8" w:rsidRDefault="00EC3FE8" w:rsidP="00CB55ED">
            <w:pPr>
              <w:rPr>
                <w:color w:val="000000"/>
                <w:sz w:val="20"/>
                <w:szCs w:val="20"/>
              </w:rPr>
            </w:pPr>
            <w:r w:rsidRPr="00EC3FE8">
              <w:rPr>
                <w:color w:val="000000"/>
                <w:sz w:val="20"/>
                <w:szCs w:val="20"/>
              </w:rPr>
              <w:t>134</w:t>
            </w:r>
          </w:p>
        </w:tc>
        <w:tc>
          <w:tcPr>
            <w:tcW w:w="761" w:type="dxa"/>
            <w:tcBorders>
              <w:top w:val="nil"/>
              <w:left w:val="single" w:sz="4" w:space="0" w:color="000000"/>
              <w:bottom w:val="single" w:sz="4" w:space="0" w:color="D9D9D9"/>
              <w:right w:val="nil"/>
            </w:tcBorders>
            <w:shd w:val="clear" w:color="auto" w:fill="auto"/>
            <w:noWrap/>
            <w:vAlign w:val="center"/>
            <w:hideMark/>
          </w:tcPr>
          <w:p w14:paraId="4751908B" w14:textId="77777777" w:rsidR="00EC3FE8" w:rsidRPr="00EC3FE8" w:rsidRDefault="00EC3FE8" w:rsidP="00CB55ED">
            <w:pPr>
              <w:rPr>
                <w:color w:val="000000"/>
                <w:sz w:val="20"/>
                <w:szCs w:val="20"/>
              </w:rPr>
            </w:pPr>
            <w:r w:rsidRPr="00EC3FE8">
              <w:rPr>
                <w:color w:val="000000"/>
                <w:sz w:val="20"/>
                <w:szCs w:val="20"/>
              </w:rPr>
              <w:t>0</w:t>
            </w:r>
          </w:p>
        </w:tc>
        <w:tc>
          <w:tcPr>
            <w:tcW w:w="648" w:type="dxa"/>
            <w:tcBorders>
              <w:top w:val="nil"/>
              <w:left w:val="nil"/>
              <w:bottom w:val="single" w:sz="4" w:space="0" w:color="D9D9D9"/>
              <w:right w:val="single" w:sz="4" w:space="0" w:color="000000"/>
            </w:tcBorders>
            <w:shd w:val="clear" w:color="auto" w:fill="auto"/>
            <w:noWrap/>
            <w:vAlign w:val="center"/>
            <w:hideMark/>
          </w:tcPr>
          <w:p w14:paraId="1F2306F4" w14:textId="77777777" w:rsidR="00EC3FE8" w:rsidRPr="00EC3FE8" w:rsidRDefault="00EC3FE8" w:rsidP="00CB55ED">
            <w:pPr>
              <w:rPr>
                <w:color w:val="000000"/>
                <w:sz w:val="20"/>
                <w:szCs w:val="20"/>
              </w:rPr>
            </w:pPr>
            <w:r w:rsidRPr="00EC3FE8">
              <w:rPr>
                <w:color w:val="000000"/>
                <w:sz w:val="20"/>
                <w:szCs w:val="20"/>
              </w:rPr>
              <w:t>13</w:t>
            </w:r>
          </w:p>
        </w:tc>
        <w:tc>
          <w:tcPr>
            <w:tcW w:w="762" w:type="dxa"/>
            <w:tcBorders>
              <w:top w:val="nil"/>
              <w:left w:val="nil"/>
              <w:bottom w:val="single" w:sz="4" w:space="0" w:color="D9D9D9"/>
              <w:right w:val="nil"/>
            </w:tcBorders>
            <w:shd w:val="clear" w:color="auto" w:fill="auto"/>
            <w:noWrap/>
            <w:vAlign w:val="center"/>
            <w:hideMark/>
          </w:tcPr>
          <w:p w14:paraId="1DCE8C0B" w14:textId="77777777" w:rsidR="00EC3FE8" w:rsidRPr="00EC3FE8" w:rsidRDefault="00EC3FE8" w:rsidP="00CB55ED">
            <w:pPr>
              <w:rPr>
                <w:color w:val="000000"/>
                <w:sz w:val="20"/>
                <w:szCs w:val="20"/>
              </w:rPr>
            </w:pPr>
            <w:r w:rsidRPr="00EC3FE8">
              <w:rPr>
                <w:color w:val="000000"/>
                <w:sz w:val="20"/>
                <w:szCs w:val="20"/>
              </w:rPr>
              <w:t>61</w:t>
            </w:r>
          </w:p>
        </w:tc>
        <w:tc>
          <w:tcPr>
            <w:tcW w:w="648" w:type="dxa"/>
            <w:tcBorders>
              <w:top w:val="nil"/>
              <w:left w:val="nil"/>
              <w:bottom w:val="single" w:sz="4" w:space="0" w:color="D9D9D9"/>
              <w:right w:val="nil"/>
            </w:tcBorders>
            <w:shd w:val="clear" w:color="auto" w:fill="auto"/>
            <w:noWrap/>
            <w:vAlign w:val="center"/>
            <w:hideMark/>
          </w:tcPr>
          <w:p w14:paraId="17DF4DD4" w14:textId="77777777" w:rsidR="00EC3FE8" w:rsidRPr="00EC3FE8" w:rsidRDefault="00EC3FE8" w:rsidP="00CB55ED">
            <w:pPr>
              <w:rPr>
                <w:color w:val="000000"/>
                <w:sz w:val="20"/>
                <w:szCs w:val="20"/>
              </w:rPr>
            </w:pPr>
            <w:r w:rsidRPr="00EC3FE8">
              <w:rPr>
                <w:color w:val="000000"/>
                <w:sz w:val="20"/>
                <w:szCs w:val="20"/>
              </w:rPr>
              <w:t>106</w:t>
            </w:r>
          </w:p>
        </w:tc>
        <w:tc>
          <w:tcPr>
            <w:tcW w:w="761" w:type="dxa"/>
            <w:tcBorders>
              <w:top w:val="nil"/>
              <w:left w:val="single" w:sz="4" w:space="0" w:color="000000"/>
              <w:bottom w:val="single" w:sz="4" w:space="0" w:color="D9D9D9"/>
              <w:right w:val="nil"/>
            </w:tcBorders>
            <w:shd w:val="clear" w:color="auto" w:fill="auto"/>
            <w:noWrap/>
            <w:vAlign w:val="center"/>
            <w:hideMark/>
          </w:tcPr>
          <w:p w14:paraId="6CB96A98" w14:textId="77777777" w:rsidR="00EC3FE8" w:rsidRPr="00EC3FE8" w:rsidRDefault="00EC3FE8" w:rsidP="00CB55ED">
            <w:pPr>
              <w:rPr>
                <w:color w:val="000000"/>
                <w:sz w:val="20"/>
                <w:szCs w:val="20"/>
              </w:rPr>
            </w:pPr>
            <w:r w:rsidRPr="00EC3FE8">
              <w:rPr>
                <w:color w:val="000000"/>
                <w:sz w:val="20"/>
                <w:szCs w:val="20"/>
              </w:rPr>
              <w:t>15</w:t>
            </w:r>
          </w:p>
        </w:tc>
        <w:tc>
          <w:tcPr>
            <w:tcW w:w="648" w:type="dxa"/>
            <w:tcBorders>
              <w:top w:val="nil"/>
              <w:left w:val="nil"/>
              <w:bottom w:val="single" w:sz="4" w:space="0" w:color="D9D9D9"/>
              <w:right w:val="single" w:sz="4" w:space="0" w:color="000000"/>
            </w:tcBorders>
            <w:shd w:val="clear" w:color="auto" w:fill="auto"/>
            <w:noWrap/>
            <w:vAlign w:val="center"/>
            <w:hideMark/>
          </w:tcPr>
          <w:p w14:paraId="203B4C58" w14:textId="77777777" w:rsidR="00EC3FE8" w:rsidRPr="00EC3FE8" w:rsidRDefault="00EC3FE8" w:rsidP="00CB55ED">
            <w:pPr>
              <w:rPr>
                <w:color w:val="000000"/>
                <w:sz w:val="20"/>
                <w:szCs w:val="20"/>
              </w:rPr>
            </w:pPr>
            <w:r w:rsidRPr="00EC3FE8">
              <w:rPr>
                <w:color w:val="000000"/>
                <w:sz w:val="20"/>
                <w:szCs w:val="20"/>
              </w:rPr>
              <w:t>10</w:t>
            </w:r>
          </w:p>
        </w:tc>
        <w:tc>
          <w:tcPr>
            <w:tcW w:w="784" w:type="dxa"/>
            <w:tcBorders>
              <w:top w:val="nil"/>
              <w:left w:val="nil"/>
              <w:bottom w:val="single" w:sz="4" w:space="0" w:color="D9D9D9"/>
              <w:right w:val="nil"/>
            </w:tcBorders>
            <w:shd w:val="clear" w:color="auto" w:fill="auto"/>
            <w:noWrap/>
            <w:vAlign w:val="center"/>
            <w:hideMark/>
          </w:tcPr>
          <w:p w14:paraId="1DECA104" w14:textId="77777777" w:rsidR="00EC3FE8" w:rsidRPr="00EC3FE8" w:rsidRDefault="00EC3FE8" w:rsidP="00CB55ED">
            <w:pPr>
              <w:rPr>
                <w:color w:val="000000"/>
                <w:sz w:val="20"/>
                <w:szCs w:val="20"/>
              </w:rPr>
            </w:pPr>
            <w:r w:rsidRPr="00EC3FE8">
              <w:rPr>
                <w:color w:val="000000"/>
                <w:sz w:val="20"/>
                <w:szCs w:val="20"/>
              </w:rPr>
              <w:t>8</w:t>
            </w:r>
          </w:p>
        </w:tc>
        <w:tc>
          <w:tcPr>
            <w:tcW w:w="666" w:type="dxa"/>
            <w:tcBorders>
              <w:top w:val="nil"/>
              <w:left w:val="nil"/>
              <w:bottom w:val="single" w:sz="4" w:space="0" w:color="D9D9D9"/>
              <w:right w:val="nil"/>
            </w:tcBorders>
            <w:shd w:val="clear" w:color="auto" w:fill="auto"/>
            <w:noWrap/>
            <w:vAlign w:val="center"/>
            <w:hideMark/>
          </w:tcPr>
          <w:p w14:paraId="19E9D027" w14:textId="77777777" w:rsidR="00EC3FE8" w:rsidRPr="00EC3FE8" w:rsidRDefault="00EC3FE8" w:rsidP="00CB55ED">
            <w:pPr>
              <w:rPr>
                <w:color w:val="000000"/>
                <w:sz w:val="20"/>
                <w:szCs w:val="20"/>
              </w:rPr>
            </w:pPr>
            <w:r w:rsidRPr="00EC3FE8">
              <w:rPr>
                <w:color w:val="000000"/>
                <w:sz w:val="20"/>
                <w:szCs w:val="20"/>
              </w:rPr>
              <w:t>218</w:t>
            </w:r>
          </w:p>
        </w:tc>
        <w:tc>
          <w:tcPr>
            <w:tcW w:w="761" w:type="dxa"/>
            <w:tcBorders>
              <w:top w:val="nil"/>
              <w:left w:val="single" w:sz="4" w:space="0" w:color="000000"/>
              <w:bottom w:val="single" w:sz="4" w:space="0" w:color="D9D9D9"/>
              <w:right w:val="nil"/>
            </w:tcBorders>
            <w:shd w:val="clear" w:color="auto" w:fill="auto"/>
            <w:noWrap/>
            <w:vAlign w:val="center"/>
            <w:hideMark/>
          </w:tcPr>
          <w:p w14:paraId="39E31666" w14:textId="77777777" w:rsidR="00EC3FE8" w:rsidRPr="00EC3FE8" w:rsidRDefault="00EC3FE8" w:rsidP="00CB55ED">
            <w:pPr>
              <w:rPr>
                <w:color w:val="000000"/>
                <w:sz w:val="20"/>
                <w:szCs w:val="20"/>
              </w:rPr>
            </w:pPr>
            <w:r w:rsidRPr="00EC3FE8">
              <w:rPr>
                <w:color w:val="000000"/>
                <w:sz w:val="20"/>
                <w:szCs w:val="20"/>
              </w:rPr>
              <w:t>343</w:t>
            </w:r>
          </w:p>
        </w:tc>
        <w:tc>
          <w:tcPr>
            <w:tcW w:w="1800" w:type="dxa"/>
            <w:tcBorders>
              <w:top w:val="nil"/>
              <w:left w:val="nil"/>
              <w:bottom w:val="single" w:sz="4" w:space="0" w:color="D9D9D9"/>
              <w:right w:val="nil"/>
            </w:tcBorders>
            <w:shd w:val="clear" w:color="auto" w:fill="auto"/>
            <w:noWrap/>
            <w:vAlign w:val="center"/>
            <w:hideMark/>
          </w:tcPr>
          <w:p w14:paraId="57DF23AA" w14:textId="77777777" w:rsidR="00EC3FE8" w:rsidRPr="00EC3FE8" w:rsidRDefault="00EC3FE8" w:rsidP="00CB55ED">
            <w:pPr>
              <w:rPr>
                <w:color w:val="000000"/>
                <w:sz w:val="20"/>
                <w:szCs w:val="20"/>
              </w:rPr>
            </w:pPr>
            <w:r w:rsidRPr="00EC3FE8">
              <w:rPr>
                <w:color w:val="000000"/>
                <w:sz w:val="20"/>
                <w:szCs w:val="20"/>
              </w:rPr>
              <w:t>605 (569, 636)</w:t>
            </w:r>
          </w:p>
        </w:tc>
        <w:tc>
          <w:tcPr>
            <w:tcW w:w="1800" w:type="dxa"/>
            <w:tcBorders>
              <w:top w:val="nil"/>
              <w:left w:val="nil"/>
              <w:bottom w:val="single" w:sz="4" w:space="0" w:color="D9D9D9"/>
              <w:right w:val="single" w:sz="4" w:space="0" w:color="000000"/>
            </w:tcBorders>
            <w:shd w:val="clear" w:color="auto" w:fill="auto"/>
            <w:noWrap/>
            <w:vAlign w:val="center"/>
            <w:hideMark/>
          </w:tcPr>
          <w:p w14:paraId="26681E14" w14:textId="77777777" w:rsidR="00EC3FE8" w:rsidRPr="00EC3FE8" w:rsidRDefault="00EC3FE8" w:rsidP="00CB55ED">
            <w:pPr>
              <w:rPr>
                <w:color w:val="000000"/>
                <w:sz w:val="20"/>
                <w:szCs w:val="20"/>
              </w:rPr>
            </w:pPr>
            <w:r w:rsidRPr="00EC3FE8">
              <w:rPr>
                <w:color w:val="000000"/>
                <w:sz w:val="20"/>
                <w:szCs w:val="20"/>
              </w:rPr>
              <w:t>0.74 (0.48, 0.86)</w:t>
            </w:r>
          </w:p>
        </w:tc>
      </w:tr>
      <w:tr w:rsidR="00EC3FE8" w:rsidRPr="00EC3FE8" w14:paraId="39FE26D1" w14:textId="77777777" w:rsidTr="00EC3FE8">
        <w:trPr>
          <w:trHeight w:val="320"/>
        </w:trPr>
        <w:tc>
          <w:tcPr>
            <w:tcW w:w="1781" w:type="dxa"/>
            <w:tcBorders>
              <w:top w:val="nil"/>
              <w:left w:val="single" w:sz="4" w:space="0" w:color="000000"/>
              <w:bottom w:val="single" w:sz="4" w:space="0" w:color="D9D9D9"/>
              <w:right w:val="nil"/>
            </w:tcBorders>
            <w:shd w:val="clear" w:color="auto" w:fill="auto"/>
            <w:noWrap/>
            <w:vAlign w:val="center"/>
            <w:hideMark/>
          </w:tcPr>
          <w:p w14:paraId="32025F94" w14:textId="77777777" w:rsidR="00EC3FE8" w:rsidRPr="00EC3FE8" w:rsidRDefault="00EC3FE8" w:rsidP="00EC3FE8">
            <w:pPr>
              <w:rPr>
                <w:color w:val="000000"/>
                <w:sz w:val="20"/>
                <w:szCs w:val="20"/>
              </w:rPr>
            </w:pPr>
            <w:r w:rsidRPr="00EC3FE8">
              <w:rPr>
                <w:color w:val="000000"/>
                <w:sz w:val="20"/>
                <w:szCs w:val="20"/>
              </w:rPr>
              <w:t>20. Georgia</w:t>
            </w:r>
          </w:p>
        </w:tc>
        <w:tc>
          <w:tcPr>
            <w:tcW w:w="761" w:type="dxa"/>
            <w:tcBorders>
              <w:top w:val="nil"/>
              <w:left w:val="single" w:sz="4" w:space="0" w:color="000000"/>
              <w:bottom w:val="single" w:sz="4" w:space="0" w:color="D9D9D9"/>
              <w:right w:val="nil"/>
            </w:tcBorders>
            <w:shd w:val="clear" w:color="auto" w:fill="auto"/>
            <w:noWrap/>
            <w:vAlign w:val="center"/>
            <w:hideMark/>
          </w:tcPr>
          <w:p w14:paraId="20196D4F" w14:textId="77777777" w:rsidR="00EC3FE8" w:rsidRPr="00EC3FE8" w:rsidRDefault="00EC3FE8" w:rsidP="00CB55ED">
            <w:pPr>
              <w:rPr>
                <w:color w:val="000000"/>
                <w:sz w:val="20"/>
                <w:szCs w:val="20"/>
              </w:rPr>
            </w:pPr>
            <w:r w:rsidRPr="00EC3FE8">
              <w:rPr>
                <w:color w:val="000000"/>
                <w:sz w:val="20"/>
                <w:szCs w:val="20"/>
              </w:rPr>
              <w:t>114</w:t>
            </w:r>
          </w:p>
        </w:tc>
        <w:tc>
          <w:tcPr>
            <w:tcW w:w="648" w:type="dxa"/>
            <w:tcBorders>
              <w:top w:val="nil"/>
              <w:left w:val="nil"/>
              <w:bottom w:val="single" w:sz="4" w:space="0" w:color="D9D9D9"/>
              <w:right w:val="single" w:sz="4" w:space="0" w:color="000000"/>
            </w:tcBorders>
            <w:shd w:val="clear" w:color="auto" w:fill="auto"/>
            <w:noWrap/>
            <w:vAlign w:val="center"/>
            <w:hideMark/>
          </w:tcPr>
          <w:p w14:paraId="0A83408D" w14:textId="77777777" w:rsidR="00EC3FE8" w:rsidRPr="00EC3FE8" w:rsidRDefault="00EC3FE8" w:rsidP="00CB55ED">
            <w:pPr>
              <w:rPr>
                <w:color w:val="000000"/>
                <w:sz w:val="20"/>
                <w:szCs w:val="20"/>
              </w:rPr>
            </w:pPr>
            <w:r w:rsidRPr="00EC3FE8">
              <w:rPr>
                <w:color w:val="000000"/>
                <w:sz w:val="20"/>
                <w:szCs w:val="20"/>
              </w:rPr>
              <w:t>127</w:t>
            </w:r>
          </w:p>
        </w:tc>
        <w:tc>
          <w:tcPr>
            <w:tcW w:w="762" w:type="dxa"/>
            <w:tcBorders>
              <w:top w:val="nil"/>
              <w:left w:val="nil"/>
              <w:bottom w:val="single" w:sz="4" w:space="0" w:color="D9D9D9"/>
              <w:right w:val="nil"/>
            </w:tcBorders>
            <w:shd w:val="clear" w:color="auto" w:fill="auto"/>
            <w:noWrap/>
            <w:vAlign w:val="center"/>
            <w:hideMark/>
          </w:tcPr>
          <w:p w14:paraId="68501452" w14:textId="77777777" w:rsidR="00EC3FE8" w:rsidRPr="00EC3FE8" w:rsidRDefault="00EC3FE8" w:rsidP="00CB55ED">
            <w:pPr>
              <w:rPr>
                <w:color w:val="000000"/>
                <w:sz w:val="20"/>
                <w:szCs w:val="20"/>
              </w:rPr>
            </w:pPr>
            <w:r w:rsidRPr="00EC3FE8">
              <w:rPr>
                <w:color w:val="000000"/>
                <w:sz w:val="20"/>
                <w:szCs w:val="20"/>
              </w:rPr>
              <w:t>51</w:t>
            </w:r>
          </w:p>
        </w:tc>
        <w:tc>
          <w:tcPr>
            <w:tcW w:w="648" w:type="dxa"/>
            <w:tcBorders>
              <w:top w:val="nil"/>
              <w:left w:val="nil"/>
              <w:bottom w:val="single" w:sz="4" w:space="0" w:color="D9D9D9"/>
              <w:right w:val="nil"/>
            </w:tcBorders>
            <w:shd w:val="clear" w:color="auto" w:fill="auto"/>
            <w:noWrap/>
            <w:vAlign w:val="center"/>
            <w:hideMark/>
          </w:tcPr>
          <w:p w14:paraId="63288958" w14:textId="77777777" w:rsidR="00EC3FE8" w:rsidRPr="00EC3FE8" w:rsidRDefault="00EC3FE8" w:rsidP="00CB55ED">
            <w:pPr>
              <w:rPr>
                <w:color w:val="000000"/>
                <w:sz w:val="20"/>
                <w:szCs w:val="20"/>
              </w:rPr>
            </w:pPr>
            <w:r w:rsidRPr="00EC3FE8">
              <w:rPr>
                <w:color w:val="000000"/>
                <w:sz w:val="20"/>
                <w:szCs w:val="20"/>
              </w:rPr>
              <w:t>47</w:t>
            </w:r>
          </w:p>
        </w:tc>
        <w:tc>
          <w:tcPr>
            <w:tcW w:w="761" w:type="dxa"/>
            <w:tcBorders>
              <w:top w:val="nil"/>
              <w:left w:val="single" w:sz="4" w:space="0" w:color="000000"/>
              <w:bottom w:val="single" w:sz="4" w:space="0" w:color="D9D9D9"/>
              <w:right w:val="nil"/>
            </w:tcBorders>
            <w:shd w:val="clear" w:color="auto" w:fill="auto"/>
            <w:noWrap/>
            <w:vAlign w:val="center"/>
            <w:hideMark/>
          </w:tcPr>
          <w:p w14:paraId="2529E2F7" w14:textId="77777777" w:rsidR="00EC3FE8" w:rsidRPr="00EC3FE8" w:rsidRDefault="00EC3FE8" w:rsidP="00CB55ED">
            <w:pPr>
              <w:rPr>
                <w:color w:val="000000"/>
                <w:sz w:val="20"/>
                <w:szCs w:val="20"/>
              </w:rPr>
            </w:pPr>
            <w:r w:rsidRPr="00EC3FE8">
              <w:rPr>
                <w:color w:val="000000"/>
                <w:sz w:val="20"/>
                <w:szCs w:val="20"/>
              </w:rPr>
              <w:t>0</w:t>
            </w:r>
          </w:p>
        </w:tc>
        <w:tc>
          <w:tcPr>
            <w:tcW w:w="648" w:type="dxa"/>
            <w:tcBorders>
              <w:top w:val="nil"/>
              <w:left w:val="nil"/>
              <w:bottom w:val="single" w:sz="4" w:space="0" w:color="D9D9D9"/>
              <w:right w:val="single" w:sz="4" w:space="0" w:color="000000"/>
            </w:tcBorders>
            <w:shd w:val="clear" w:color="auto" w:fill="auto"/>
            <w:noWrap/>
            <w:vAlign w:val="center"/>
            <w:hideMark/>
          </w:tcPr>
          <w:p w14:paraId="52F4EA15" w14:textId="77777777" w:rsidR="00EC3FE8" w:rsidRPr="00EC3FE8" w:rsidRDefault="00EC3FE8" w:rsidP="00CB55ED">
            <w:pPr>
              <w:rPr>
                <w:color w:val="000000"/>
                <w:sz w:val="20"/>
                <w:szCs w:val="20"/>
              </w:rPr>
            </w:pPr>
            <w:r w:rsidRPr="00EC3FE8">
              <w:rPr>
                <w:color w:val="000000"/>
                <w:sz w:val="20"/>
                <w:szCs w:val="20"/>
              </w:rPr>
              <w:t>0</w:t>
            </w:r>
          </w:p>
        </w:tc>
        <w:tc>
          <w:tcPr>
            <w:tcW w:w="762" w:type="dxa"/>
            <w:tcBorders>
              <w:top w:val="nil"/>
              <w:left w:val="nil"/>
              <w:bottom w:val="single" w:sz="4" w:space="0" w:color="D9D9D9"/>
              <w:right w:val="nil"/>
            </w:tcBorders>
            <w:shd w:val="clear" w:color="auto" w:fill="auto"/>
            <w:noWrap/>
            <w:vAlign w:val="center"/>
            <w:hideMark/>
          </w:tcPr>
          <w:p w14:paraId="18C504FE" w14:textId="77777777" w:rsidR="00EC3FE8" w:rsidRPr="00EC3FE8" w:rsidRDefault="00EC3FE8" w:rsidP="00CB55ED">
            <w:pPr>
              <w:rPr>
                <w:color w:val="000000"/>
                <w:sz w:val="20"/>
                <w:szCs w:val="20"/>
              </w:rPr>
            </w:pPr>
            <w:r w:rsidRPr="00EC3FE8">
              <w:rPr>
                <w:color w:val="000000"/>
                <w:sz w:val="20"/>
                <w:szCs w:val="20"/>
              </w:rPr>
              <w:t>256</w:t>
            </w:r>
          </w:p>
        </w:tc>
        <w:tc>
          <w:tcPr>
            <w:tcW w:w="648" w:type="dxa"/>
            <w:tcBorders>
              <w:top w:val="nil"/>
              <w:left w:val="nil"/>
              <w:bottom w:val="single" w:sz="4" w:space="0" w:color="D9D9D9"/>
              <w:right w:val="nil"/>
            </w:tcBorders>
            <w:shd w:val="clear" w:color="auto" w:fill="auto"/>
            <w:noWrap/>
            <w:vAlign w:val="center"/>
            <w:hideMark/>
          </w:tcPr>
          <w:p w14:paraId="595D4430" w14:textId="77777777" w:rsidR="00EC3FE8" w:rsidRPr="00EC3FE8" w:rsidRDefault="00EC3FE8" w:rsidP="00CB55ED">
            <w:pPr>
              <w:rPr>
                <w:color w:val="000000"/>
                <w:sz w:val="20"/>
                <w:szCs w:val="20"/>
              </w:rPr>
            </w:pPr>
            <w:r w:rsidRPr="00EC3FE8">
              <w:rPr>
                <w:color w:val="000000"/>
                <w:sz w:val="20"/>
                <w:szCs w:val="20"/>
              </w:rPr>
              <w:t>374</w:t>
            </w:r>
          </w:p>
        </w:tc>
        <w:tc>
          <w:tcPr>
            <w:tcW w:w="761" w:type="dxa"/>
            <w:tcBorders>
              <w:top w:val="nil"/>
              <w:left w:val="single" w:sz="4" w:space="0" w:color="000000"/>
              <w:bottom w:val="single" w:sz="4" w:space="0" w:color="D9D9D9"/>
              <w:right w:val="nil"/>
            </w:tcBorders>
            <w:shd w:val="clear" w:color="auto" w:fill="auto"/>
            <w:noWrap/>
            <w:vAlign w:val="center"/>
            <w:hideMark/>
          </w:tcPr>
          <w:p w14:paraId="6A0DBCF4" w14:textId="77777777" w:rsidR="00EC3FE8" w:rsidRPr="00EC3FE8" w:rsidRDefault="00EC3FE8" w:rsidP="00CB55ED">
            <w:pPr>
              <w:rPr>
                <w:color w:val="000000"/>
                <w:sz w:val="20"/>
                <w:szCs w:val="20"/>
              </w:rPr>
            </w:pPr>
            <w:r w:rsidRPr="00EC3FE8">
              <w:rPr>
                <w:color w:val="000000"/>
                <w:sz w:val="20"/>
                <w:szCs w:val="20"/>
              </w:rPr>
              <w:t>28</w:t>
            </w:r>
          </w:p>
        </w:tc>
        <w:tc>
          <w:tcPr>
            <w:tcW w:w="648" w:type="dxa"/>
            <w:tcBorders>
              <w:top w:val="nil"/>
              <w:left w:val="nil"/>
              <w:bottom w:val="single" w:sz="4" w:space="0" w:color="D9D9D9"/>
              <w:right w:val="single" w:sz="4" w:space="0" w:color="000000"/>
            </w:tcBorders>
            <w:shd w:val="clear" w:color="auto" w:fill="auto"/>
            <w:noWrap/>
            <w:vAlign w:val="center"/>
            <w:hideMark/>
          </w:tcPr>
          <w:p w14:paraId="2C16BC7A" w14:textId="77777777" w:rsidR="00EC3FE8" w:rsidRPr="00EC3FE8" w:rsidRDefault="00EC3FE8" w:rsidP="00CB55ED">
            <w:pPr>
              <w:rPr>
                <w:color w:val="000000"/>
                <w:sz w:val="20"/>
                <w:szCs w:val="20"/>
              </w:rPr>
            </w:pPr>
            <w:r w:rsidRPr="00EC3FE8">
              <w:rPr>
                <w:color w:val="000000"/>
                <w:sz w:val="20"/>
                <w:szCs w:val="20"/>
              </w:rPr>
              <w:t>9</w:t>
            </w:r>
          </w:p>
        </w:tc>
        <w:tc>
          <w:tcPr>
            <w:tcW w:w="784" w:type="dxa"/>
            <w:tcBorders>
              <w:top w:val="nil"/>
              <w:left w:val="nil"/>
              <w:bottom w:val="single" w:sz="4" w:space="0" w:color="D9D9D9"/>
              <w:right w:val="nil"/>
            </w:tcBorders>
            <w:shd w:val="clear" w:color="auto" w:fill="auto"/>
            <w:noWrap/>
            <w:vAlign w:val="center"/>
            <w:hideMark/>
          </w:tcPr>
          <w:p w14:paraId="7F495401" w14:textId="77777777" w:rsidR="00EC3FE8" w:rsidRPr="00EC3FE8" w:rsidRDefault="00EC3FE8" w:rsidP="00CB55ED">
            <w:pPr>
              <w:rPr>
                <w:color w:val="000000"/>
                <w:sz w:val="20"/>
                <w:szCs w:val="20"/>
              </w:rPr>
            </w:pPr>
            <w:r w:rsidRPr="00EC3FE8">
              <w:rPr>
                <w:color w:val="000000"/>
                <w:sz w:val="20"/>
                <w:szCs w:val="20"/>
              </w:rPr>
              <w:t>14</w:t>
            </w:r>
          </w:p>
        </w:tc>
        <w:tc>
          <w:tcPr>
            <w:tcW w:w="666" w:type="dxa"/>
            <w:tcBorders>
              <w:top w:val="nil"/>
              <w:left w:val="nil"/>
              <w:bottom w:val="single" w:sz="4" w:space="0" w:color="D9D9D9"/>
              <w:right w:val="nil"/>
            </w:tcBorders>
            <w:shd w:val="clear" w:color="auto" w:fill="auto"/>
            <w:noWrap/>
            <w:vAlign w:val="center"/>
            <w:hideMark/>
          </w:tcPr>
          <w:p w14:paraId="3B28B9B4" w14:textId="77777777" w:rsidR="00EC3FE8" w:rsidRPr="00EC3FE8" w:rsidRDefault="00EC3FE8" w:rsidP="00CB55ED">
            <w:pPr>
              <w:rPr>
                <w:color w:val="000000"/>
                <w:sz w:val="20"/>
                <w:szCs w:val="20"/>
              </w:rPr>
            </w:pPr>
            <w:r w:rsidRPr="00EC3FE8">
              <w:rPr>
                <w:color w:val="000000"/>
                <w:sz w:val="20"/>
                <w:szCs w:val="20"/>
              </w:rPr>
              <w:t>18</w:t>
            </w:r>
          </w:p>
        </w:tc>
        <w:tc>
          <w:tcPr>
            <w:tcW w:w="761" w:type="dxa"/>
            <w:tcBorders>
              <w:top w:val="nil"/>
              <w:left w:val="single" w:sz="4" w:space="0" w:color="000000"/>
              <w:bottom w:val="single" w:sz="4" w:space="0" w:color="D9D9D9"/>
              <w:right w:val="nil"/>
            </w:tcBorders>
            <w:shd w:val="clear" w:color="auto" w:fill="auto"/>
            <w:noWrap/>
            <w:vAlign w:val="center"/>
            <w:hideMark/>
          </w:tcPr>
          <w:p w14:paraId="2468F44D" w14:textId="77777777" w:rsidR="00EC3FE8" w:rsidRPr="00EC3FE8" w:rsidRDefault="00EC3FE8" w:rsidP="00CB55ED">
            <w:pPr>
              <w:rPr>
                <w:color w:val="000000"/>
                <w:sz w:val="20"/>
                <w:szCs w:val="20"/>
              </w:rPr>
            </w:pPr>
            <w:r w:rsidRPr="00EC3FE8">
              <w:rPr>
                <w:color w:val="000000"/>
                <w:sz w:val="20"/>
                <w:szCs w:val="20"/>
              </w:rPr>
              <w:t>462</w:t>
            </w:r>
          </w:p>
        </w:tc>
        <w:tc>
          <w:tcPr>
            <w:tcW w:w="1800" w:type="dxa"/>
            <w:tcBorders>
              <w:top w:val="nil"/>
              <w:left w:val="nil"/>
              <w:bottom w:val="single" w:sz="4" w:space="0" w:color="D9D9D9"/>
              <w:right w:val="nil"/>
            </w:tcBorders>
            <w:shd w:val="clear" w:color="auto" w:fill="auto"/>
            <w:noWrap/>
            <w:vAlign w:val="center"/>
            <w:hideMark/>
          </w:tcPr>
          <w:p w14:paraId="6970F381" w14:textId="77777777" w:rsidR="00EC3FE8" w:rsidRPr="00EC3FE8" w:rsidRDefault="00EC3FE8" w:rsidP="00CB55ED">
            <w:pPr>
              <w:rPr>
                <w:color w:val="000000"/>
                <w:sz w:val="20"/>
                <w:szCs w:val="20"/>
              </w:rPr>
            </w:pPr>
            <w:r w:rsidRPr="00EC3FE8">
              <w:rPr>
                <w:color w:val="000000"/>
                <w:sz w:val="20"/>
                <w:szCs w:val="20"/>
              </w:rPr>
              <w:t>575 (509, 655)</w:t>
            </w:r>
          </w:p>
        </w:tc>
        <w:tc>
          <w:tcPr>
            <w:tcW w:w="1800" w:type="dxa"/>
            <w:tcBorders>
              <w:top w:val="nil"/>
              <w:left w:val="nil"/>
              <w:bottom w:val="single" w:sz="4" w:space="0" w:color="D9D9D9"/>
              <w:right w:val="single" w:sz="4" w:space="0" w:color="000000"/>
            </w:tcBorders>
            <w:shd w:val="clear" w:color="auto" w:fill="auto"/>
            <w:noWrap/>
            <w:vAlign w:val="center"/>
            <w:hideMark/>
          </w:tcPr>
          <w:p w14:paraId="2D3A8B48" w14:textId="77777777" w:rsidR="00EC3FE8" w:rsidRPr="00EC3FE8" w:rsidRDefault="00EC3FE8" w:rsidP="00CB55ED">
            <w:pPr>
              <w:rPr>
                <w:color w:val="000000"/>
                <w:sz w:val="20"/>
                <w:szCs w:val="20"/>
              </w:rPr>
            </w:pPr>
            <w:r w:rsidRPr="00EC3FE8">
              <w:rPr>
                <w:color w:val="000000"/>
                <w:sz w:val="20"/>
                <w:szCs w:val="20"/>
              </w:rPr>
              <w:t>0.58 (0.35, 0.73)</w:t>
            </w:r>
          </w:p>
        </w:tc>
      </w:tr>
      <w:tr w:rsidR="00EC3FE8" w:rsidRPr="00EC3FE8" w14:paraId="31CB6E4D" w14:textId="77777777" w:rsidTr="00EC3FE8">
        <w:trPr>
          <w:trHeight w:val="320"/>
        </w:trPr>
        <w:tc>
          <w:tcPr>
            <w:tcW w:w="1781" w:type="dxa"/>
            <w:tcBorders>
              <w:top w:val="nil"/>
              <w:left w:val="single" w:sz="4" w:space="0" w:color="000000"/>
              <w:bottom w:val="single" w:sz="4" w:space="0" w:color="D9D9D9"/>
              <w:right w:val="nil"/>
            </w:tcBorders>
            <w:shd w:val="clear" w:color="auto" w:fill="auto"/>
            <w:noWrap/>
            <w:vAlign w:val="center"/>
            <w:hideMark/>
          </w:tcPr>
          <w:p w14:paraId="6623FBB6" w14:textId="77777777" w:rsidR="00EC3FE8" w:rsidRPr="00EC3FE8" w:rsidRDefault="00EC3FE8" w:rsidP="00EC3FE8">
            <w:pPr>
              <w:rPr>
                <w:color w:val="000000"/>
                <w:sz w:val="20"/>
                <w:szCs w:val="20"/>
              </w:rPr>
            </w:pPr>
            <w:r w:rsidRPr="00EC3FE8">
              <w:rPr>
                <w:color w:val="000000"/>
                <w:sz w:val="20"/>
                <w:szCs w:val="20"/>
              </w:rPr>
              <w:t>21. Wisconsin</w:t>
            </w:r>
          </w:p>
        </w:tc>
        <w:tc>
          <w:tcPr>
            <w:tcW w:w="761" w:type="dxa"/>
            <w:tcBorders>
              <w:top w:val="nil"/>
              <w:left w:val="single" w:sz="4" w:space="0" w:color="000000"/>
              <w:bottom w:val="single" w:sz="4" w:space="0" w:color="D9D9D9"/>
              <w:right w:val="nil"/>
            </w:tcBorders>
            <w:shd w:val="clear" w:color="auto" w:fill="auto"/>
            <w:noWrap/>
            <w:vAlign w:val="center"/>
            <w:hideMark/>
          </w:tcPr>
          <w:p w14:paraId="0D7C6284" w14:textId="77777777" w:rsidR="00EC3FE8" w:rsidRPr="00EC3FE8" w:rsidRDefault="00EC3FE8" w:rsidP="00CB55ED">
            <w:pPr>
              <w:rPr>
                <w:color w:val="000000"/>
                <w:sz w:val="20"/>
                <w:szCs w:val="20"/>
              </w:rPr>
            </w:pPr>
            <w:r w:rsidRPr="00EC3FE8">
              <w:rPr>
                <w:color w:val="000000"/>
                <w:sz w:val="20"/>
                <w:szCs w:val="20"/>
              </w:rPr>
              <w:t>424</w:t>
            </w:r>
          </w:p>
        </w:tc>
        <w:tc>
          <w:tcPr>
            <w:tcW w:w="648" w:type="dxa"/>
            <w:tcBorders>
              <w:top w:val="nil"/>
              <w:left w:val="nil"/>
              <w:bottom w:val="single" w:sz="4" w:space="0" w:color="D9D9D9"/>
              <w:right w:val="single" w:sz="4" w:space="0" w:color="000000"/>
            </w:tcBorders>
            <w:shd w:val="clear" w:color="auto" w:fill="auto"/>
            <w:noWrap/>
            <w:vAlign w:val="center"/>
            <w:hideMark/>
          </w:tcPr>
          <w:p w14:paraId="77DC1CEB" w14:textId="77777777" w:rsidR="00EC3FE8" w:rsidRPr="00EC3FE8" w:rsidRDefault="00EC3FE8" w:rsidP="00CB55ED">
            <w:pPr>
              <w:rPr>
                <w:color w:val="000000"/>
                <w:sz w:val="20"/>
                <w:szCs w:val="20"/>
              </w:rPr>
            </w:pPr>
            <w:r w:rsidRPr="00EC3FE8">
              <w:rPr>
                <w:color w:val="000000"/>
                <w:sz w:val="20"/>
                <w:szCs w:val="20"/>
              </w:rPr>
              <w:t>407</w:t>
            </w:r>
          </w:p>
        </w:tc>
        <w:tc>
          <w:tcPr>
            <w:tcW w:w="762" w:type="dxa"/>
            <w:tcBorders>
              <w:top w:val="nil"/>
              <w:left w:val="nil"/>
              <w:bottom w:val="single" w:sz="4" w:space="0" w:color="D9D9D9"/>
              <w:right w:val="nil"/>
            </w:tcBorders>
            <w:shd w:val="clear" w:color="auto" w:fill="auto"/>
            <w:noWrap/>
            <w:vAlign w:val="center"/>
            <w:hideMark/>
          </w:tcPr>
          <w:p w14:paraId="524E61B3" w14:textId="77777777" w:rsidR="00EC3FE8" w:rsidRPr="00EC3FE8" w:rsidRDefault="00EC3FE8" w:rsidP="00CB55ED">
            <w:pPr>
              <w:rPr>
                <w:color w:val="000000"/>
                <w:sz w:val="20"/>
                <w:szCs w:val="20"/>
              </w:rPr>
            </w:pPr>
            <w:r w:rsidRPr="00EC3FE8">
              <w:rPr>
                <w:color w:val="000000"/>
                <w:sz w:val="20"/>
                <w:szCs w:val="20"/>
              </w:rPr>
              <w:t>46</w:t>
            </w:r>
          </w:p>
        </w:tc>
        <w:tc>
          <w:tcPr>
            <w:tcW w:w="648" w:type="dxa"/>
            <w:tcBorders>
              <w:top w:val="nil"/>
              <w:left w:val="nil"/>
              <w:bottom w:val="single" w:sz="4" w:space="0" w:color="D9D9D9"/>
              <w:right w:val="nil"/>
            </w:tcBorders>
            <w:shd w:val="clear" w:color="auto" w:fill="auto"/>
            <w:noWrap/>
            <w:vAlign w:val="center"/>
            <w:hideMark/>
          </w:tcPr>
          <w:p w14:paraId="2406F376" w14:textId="77777777" w:rsidR="00EC3FE8" w:rsidRPr="00EC3FE8" w:rsidRDefault="00EC3FE8" w:rsidP="00CB55ED">
            <w:pPr>
              <w:rPr>
                <w:color w:val="000000"/>
                <w:sz w:val="20"/>
                <w:szCs w:val="20"/>
              </w:rPr>
            </w:pPr>
            <w:r w:rsidRPr="00EC3FE8">
              <w:rPr>
                <w:color w:val="000000"/>
                <w:sz w:val="20"/>
                <w:szCs w:val="20"/>
              </w:rPr>
              <w:t>16</w:t>
            </w:r>
          </w:p>
        </w:tc>
        <w:tc>
          <w:tcPr>
            <w:tcW w:w="761" w:type="dxa"/>
            <w:tcBorders>
              <w:top w:val="nil"/>
              <w:left w:val="single" w:sz="4" w:space="0" w:color="000000"/>
              <w:bottom w:val="single" w:sz="4" w:space="0" w:color="D9D9D9"/>
              <w:right w:val="nil"/>
            </w:tcBorders>
            <w:shd w:val="clear" w:color="auto" w:fill="auto"/>
            <w:noWrap/>
            <w:vAlign w:val="center"/>
            <w:hideMark/>
          </w:tcPr>
          <w:p w14:paraId="39B6AAC4" w14:textId="77777777" w:rsidR="00EC3FE8" w:rsidRPr="00EC3FE8" w:rsidRDefault="00EC3FE8" w:rsidP="00CB55ED">
            <w:pPr>
              <w:rPr>
                <w:color w:val="000000"/>
                <w:sz w:val="20"/>
                <w:szCs w:val="20"/>
              </w:rPr>
            </w:pPr>
            <w:r w:rsidRPr="00EC3FE8">
              <w:rPr>
                <w:color w:val="000000"/>
                <w:sz w:val="20"/>
                <w:szCs w:val="20"/>
              </w:rPr>
              <w:t>0</w:t>
            </w:r>
          </w:p>
        </w:tc>
        <w:tc>
          <w:tcPr>
            <w:tcW w:w="648" w:type="dxa"/>
            <w:tcBorders>
              <w:top w:val="nil"/>
              <w:left w:val="nil"/>
              <w:bottom w:val="single" w:sz="4" w:space="0" w:color="D9D9D9"/>
              <w:right w:val="single" w:sz="4" w:space="0" w:color="000000"/>
            </w:tcBorders>
            <w:shd w:val="clear" w:color="auto" w:fill="auto"/>
            <w:noWrap/>
            <w:vAlign w:val="center"/>
            <w:hideMark/>
          </w:tcPr>
          <w:p w14:paraId="2FC2042F" w14:textId="77777777" w:rsidR="00EC3FE8" w:rsidRPr="00EC3FE8" w:rsidRDefault="00EC3FE8" w:rsidP="00CB55ED">
            <w:pPr>
              <w:rPr>
                <w:color w:val="000000"/>
                <w:sz w:val="20"/>
                <w:szCs w:val="20"/>
              </w:rPr>
            </w:pPr>
            <w:r w:rsidRPr="00EC3FE8">
              <w:rPr>
                <w:color w:val="000000"/>
                <w:sz w:val="20"/>
                <w:szCs w:val="20"/>
              </w:rPr>
              <w:t>0</w:t>
            </w:r>
          </w:p>
        </w:tc>
        <w:tc>
          <w:tcPr>
            <w:tcW w:w="762" w:type="dxa"/>
            <w:tcBorders>
              <w:top w:val="nil"/>
              <w:left w:val="nil"/>
              <w:bottom w:val="single" w:sz="4" w:space="0" w:color="D9D9D9"/>
              <w:right w:val="nil"/>
            </w:tcBorders>
            <w:shd w:val="clear" w:color="auto" w:fill="auto"/>
            <w:noWrap/>
            <w:vAlign w:val="center"/>
            <w:hideMark/>
          </w:tcPr>
          <w:p w14:paraId="412756E4" w14:textId="77777777" w:rsidR="00EC3FE8" w:rsidRPr="00EC3FE8" w:rsidRDefault="00EC3FE8" w:rsidP="00CB55ED">
            <w:pPr>
              <w:rPr>
                <w:color w:val="000000"/>
                <w:sz w:val="20"/>
                <w:szCs w:val="20"/>
              </w:rPr>
            </w:pPr>
            <w:r w:rsidRPr="00EC3FE8">
              <w:rPr>
                <w:color w:val="000000"/>
                <w:sz w:val="20"/>
                <w:szCs w:val="20"/>
              </w:rPr>
              <w:t>83</w:t>
            </w:r>
          </w:p>
        </w:tc>
        <w:tc>
          <w:tcPr>
            <w:tcW w:w="648" w:type="dxa"/>
            <w:tcBorders>
              <w:top w:val="nil"/>
              <w:left w:val="nil"/>
              <w:bottom w:val="single" w:sz="4" w:space="0" w:color="D9D9D9"/>
              <w:right w:val="nil"/>
            </w:tcBorders>
            <w:shd w:val="clear" w:color="auto" w:fill="auto"/>
            <w:noWrap/>
            <w:vAlign w:val="center"/>
            <w:hideMark/>
          </w:tcPr>
          <w:p w14:paraId="1D3D3E2D" w14:textId="77777777" w:rsidR="00EC3FE8" w:rsidRPr="00EC3FE8" w:rsidRDefault="00EC3FE8" w:rsidP="00CB55ED">
            <w:pPr>
              <w:rPr>
                <w:color w:val="000000"/>
                <w:sz w:val="20"/>
                <w:szCs w:val="20"/>
              </w:rPr>
            </w:pPr>
            <w:r w:rsidRPr="00EC3FE8">
              <w:rPr>
                <w:color w:val="000000"/>
                <w:sz w:val="20"/>
                <w:szCs w:val="20"/>
              </w:rPr>
              <w:t>114</w:t>
            </w:r>
          </w:p>
        </w:tc>
        <w:tc>
          <w:tcPr>
            <w:tcW w:w="761" w:type="dxa"/>
            <w:tcBorders>
              <w:top w:val="nil"/>
              <w:left w:val="single" w:sz="4" w:space="0" w:color="000000"/>
              <w:bottom w:val="single" w:sz="4" w:space="0" w:color="D9D9D9"/>
              <w:right w:val="nil"/>
            </w:tcBorders>
            <w:shd w:val="clear" w:color="auto" w:fill="auto"/>
            <w:noWrap/>
            <w:vAlign w:val="center"/>
            <w:hideMark/>
          </w:tcPr>
          <w:p w14:paraId="5186F38D" w14:textId="77777777" w:rsidR="00EC3FE8" w:rsidRPr="00EC3FE8" w:rsidRDefault="00EC3FE8" w:rsidP="00CB55ED">
            <w:pPr>
              <w:rPr>
                <w:color w:val="000000"/>
                <w:sz w:val="20"/>
                <w:szCs w:val="20"/>
              </w:rPr>
            </w:pPr>
            <w:r w:rsidRPr="00EC3FE8">
              <w:rPr>
                <w:color w:val="000000"/>
                <w:sz w:val="20"/>
                <w:szCs w:val="20"/>
              </w:rPr>
              <w:t>15</w:t>
            </w:r>
          </w:p>
        </w:tc>
        <w:tc>
          <w:tcPr>
            <w:tcW w:w="648" w:type="dxa"/>
            <w:tcBorders>
              <w:top w:val="nil"/>
              <w:left w:val="nil"/>
              <w:bottom w:val="single" w:sz="4" w:space="0" w:color="D9D9D9"/>
              <w:right w:val="single" w:sz="4" w:space="0" w:color="000000"/>
            </w:tcBorders>
            <w:shd w:val="clear" w:color="auto" w:fill="auto"/>
            <w:noWrap/>
            <w:vAlign w:val="center"/>
            <w:hideMark/>
          </w:tcPr>
          <w:p w14:paraId="413A52B2" w14:textId="77777777" w:rsidR="00EC3FE8" w:rsidRPr="00EC3FE8" w:rsidRDefault="00EC3FE8" w:rsidP="00CB55ED">
            <w:pPr>
              <w:rPr>
                <w:color w:val="000000"/>
                <w:sz w:val="20"/>
                <w:szCs w:val="20"/>
              </w:rPr>
            </w:pPr>
            <w:r w:rsidRPr="00EC3FE8">
              <w:rPr>
                <w:color w:val="000000"/>
                <w:sz w:val="20"/>
                <w:szCs w:val="20"/>
              </w:rPr>
              <w:t>8</w:t>
            </w:r>
          </w:p>
        </w:tc>
        <w:tc>
          <w:tcPr>
            <w:tcW w:w="784" w:type="dxa"/>
            <w:tcBorders>
              <w:top w:val="nil"/>
              <w:left w:val="nil"/>
              <w:bottom w:val="single" w:sz="4" w:space="0" w:color="D9D9D9"/>
              <w:right w:val="nil"/>
            </w:tcBorders>
            <w:shd w:val="clear" w:color="auto" w:fill="auto"/>
            <w:noWrap/>
            <w:vAlign w:val="center"/>
            <w:hideMark/>
          </w:tcPr>
          <w:p w14:paraId="758354C5" w14:textId="77777777" w:rsidR="00EC3FE8" w:rsidRPr="00EC3FE8" w:rsidRDefault="00EC3FE8" w:rsidP="00CB55ED">
            <w:pPr>
              <w:rPr>
                <w:color w:val="000000"/>
                <w:sz w:val="20"/>
                <w:szCs w:val="20"/>
              </w:rPr>
            </w:pPr>
            <w:r w:rsidRPr="00EC3FE8">
              <w:rPr>
                <w:color w:val="000000"/>
                <w:sz w:val="20"/>
                <w:szCs w:val="20"/>
              </w:rPr>
              <w:t>17</w:t>
            </w:r>
          </w:p>
        </w:tc>
        <w:tc>
          <w:tcPr>
            <w:tcW w:w="666" w:type="dxa"/>
            <w:tcBorders>
              <w:top w:val="nil"/>
              <w:left w:val="nil"/>
              <w:bottom w:val="single" w:sz="4" w:space="0" w:color="D9D9D9"/>
              <w:right w:val="nil"/>
            </w:tcBorders>
            <w:shd w:val="clear" w:color="auto" w:fill="auto"/>
            <w:noWrap/>
            <w:vAlign w:val="center"/>
            <w:hideMark/>
          </w:tcPr>
          <w:p w14:paraId="4A580F2A" w14:textId="77777777" w:rsidR="00EC3FE8" w:rsidRPr="00EC3FE8" w:rsidRDefault="00EC3FE8" w:rsidP="00CB55ED">
            <w:pPr>
              <w:rPr>
                <w:color w:val="000000"/>
                <w:sz w:val="20"/>
                <w:szCs w:val="20"/>
              </w:rPr>
            </w:pPr>
            <w:r w:rsidRPr="00EC3FE8">
              <w:rPr>
                <w:color w:val="000000"/>
                <w:sz w:val="20"/>
                <w:szCs w:val="20"/>
              </w:rPr>
              <w:t>14</w:t>
            </w:r>
          </w:p>
        </w:tc>
        <w:tc>
          <w:tcPr>
            <w:tcW w:w="761" w:type="dxa"/>
            <w:tcBorders>
              <w:top w:val="nil"/>
              <w:left w:val="single" w:sz="4" w:space="0" w:color="000000"/>
              <w:bottom w:val="single" w:sz="4" w:space="0" w:color="D9D9D9"/>
              <w:right w:val="nil"/>
            </w:tcBorders>
            <w:shd w:val="clear" w:color="auto" w:fill="auto"/>
            <w:noWrap/>
            <w:vAlign w:val="center"/>
            <w:hideMark/>
          </w:tcPr>
          <w:p w14:paraId="2F4A9301" w14:textId="77777777" w:rsidR="00EC3FE8" w:rsidRPr="00EC3FE8" w:rsidRDefault="00EC3FE8" w:rsidP="00CB55ED">
            <w:pPr>
              <w:rPr>
                <w:color w:val="000000"/>
                <w:sz w:val="20"/>
                <w:szCs w:val="20"/>
              </w:rPr>
            </w:pPr>
            <w:r w:rsidRPr="00EC3FE8">
              <w:rPr>
                <w:color w:val="000000"/>
                <w:sz w:val="20"/>
                <w:szCs w:val="20"/>
              </w:rPr>
              <w:t>584</w:t>
            </w:r>
          </w:p>
        </w:tc>
        <w:tc>
          <w:tcPr>
            <w:tcW w:w="1800" w:type="dxa"/>
            <w:tcBorders>
              <w:top w:val="nil"/>
              <w:left w:val="nil"/>
              <w:bottom w:val="single" w:sz="4" w:space="0" w:color="D9D9D9"/>
              <w:right w:val="nil"/>
            </w:tcBorders>
            <w:shd w:val="clear" w:color="auto" w:fill="auto"/>
            <w:noWrap/>
            <w:vAlign w:val="center"/>
            <w:hideMark/>
          </w:tcPr>
          <w:p w14:paraId="5AF6518C" w14:textId="77777777" w:rsidR="00EC3FE8" w:rsidRPr="00EC3FE8" w:rsidRDefault="00EC3FE8" w:rsidP="00CB55ED">
            <w:pPr>
              <w:rPr>
                <w:color w:val="000000"/>
                <w:sz w:val="20"/>
                <w:szCs w:val="20"/>
              </w:rPr>
            </w:pPr>
            <w:r w:rsidRPr="00EC3FE8">
              <w:rPr>
                <w:color w:val="000000"/>
                <w:sz w:val="20"/>
                <w:szCs w:val="20"/>
              </w:rPr>
              <w:t>559 (518, 595)</w:t>
            </w:r>
          </w:p>
        </w:tc>
        <w:tc>
          <w:tcPr>
            <w:tcW w:w="1800" w:type="dxa"/>
            <w:tcBorders>
              <w:top w:val="nil"/>
              <w:left w:val="nil"/>
              <w:bottom w:val="single" w:sz="4" w:space="0" w:color="D9D9D9"/>
              <w:right w:val="single" w:sz="4" w:space="0" w:color="000000"/>
            </w:tcBorders>
            <w:shd w:val="clear" w:color="auto" w:fill="auto"/>
            <w:noWrap/>
            <w:vAlign w:val="center"/>
            <w:hideMark/>
          </w:tcPr>
          <w:p w14:paraId="36A34CF0" w14:textId="77777777" w:rsidR="00EC3FE8" w:rsidRPr="00EC3FE8" w:rsidRDefault="00EC3FE8" w:rsidP="00CB55ED">
            <w:pPr>
              <w:rPr>
                <w:color w:val="000000"/>
                <w:sz w:val="20"/>
                <w:szCs w:val="20"/>
              </w:rPr>
            </w:pPr>
            <w:r w:rsidRPr="00EC3FE8">
              <w:rPr>
                <w:color w:val="000000"/>
                <w:sz w:val="20"/>
                <w:szCs w:val="20"/>
              </w:rPr>
              <w:t>0.47 (0.07, 0.70)</w:t>
            </w:r>
          </w:p>
        </w:tc>
      </w:tr>
      <w:tr w:rsidR="00EC3FE8" w:rsidRPr="00EC3FE8" w14:paraId="3138FCDE" w14:textId="77777777" w:rsidTr="00EC3FE8">
        <w:trPr>
          <w:trHeight w:val="320"/>
        </w:trPr>
        <w:tc>
          <w:tcPr>
            <w:tcW w:w="1781" w:type="dxa"/>
            <w:tcBorders>
              <w:top w:val="nil"/>
              <w:left w:val="single" w:sz="4" w:space="0" w:color="000000"/>
              <w:bottom w:val="single" w:sz="4" w:space="0" w:color="D9D9D9"/>
              <w:right w:val="nil"/>
            </w:tcBorders>
            <w:shd w:val="clear" w:color="auto" w:fill="auto"/>
            <w:noWrap/>
            <w:vAlign w:val="center"/>
            <w:hideMark/>
          </w:tcPr>
          <w:p w14:paraId="64535504" w14:textId="77777777" w:rsidR="00EC3FE8" w:rsidRPr="00EC3FE8" w:rsidRDefault="00EC3FE8" w:rsidP="00EC3FE8">
            <w:pPr>
              <w:rPr>
                <w:color w:val="000000"/>
                <w:sz w:val="20"/>
                <w:szCs w:val="20"/>
              </w:rPr>
            </w:pPr>
            <w:r w:rsidRPr="00EC3FE8">
              <w:rPr>
                <w:color w:val="000000"/>
                <w:sz w:val="20"/>
                <w:szCs w:val="20"/>
              </w:rPr>
              <w:t>22. Idaho</w:t>
            </w:r>
          </w:p>
        </w:tc>
        <w:tc>
          <w:tcPr>
            <w:tcW w:w="761" w:type="dxa"/>
            <w:tcBorders>
              <w:top w:val="nil"/>
              <w:left w:val="single" w:sz="4" w:space="0" w:color="000000"/>
              <w:bottom w:val="single" w:sz="4" w:space="0" w:color="D9D9D9"/>
              <w:right w:val="nil"/>
            </w:tcBorders>
            <w:shd w:val="clear" w:color="auto" w:fill="auto"/>
            <w:noWrap/>
            <w:vAlign w:val="center"/>
            <w:hideMark/>
          </w:tcPr>
          <w:p w14:paraId="6BF15A82" w14:textId="77777777" w:rsidR="00EC3FE8" w:rsidRPr="00EC3FE8" w:rsidRDefault="00EC3FE8" w:rsidP="00CB55ED">
            <w:pPr>
              <w:rPr>
                <w:color w:val="000000"/>
                <w:sz w:val="20"/>
                <w:szCs w:val="20"/>
              </w:rPr>
            </w:pPr>
            <w:r w:rsidRPr="00EC3FE8">
              <w:rPr>
                <w:color w:val="000000"/>
                <w:sz w:val="20"/>
                <w:szCs w:val="20"/>
              </w:rPr>
              <w:t>316</w:t>
            </w:r>
          </w:p>
        </w:tc>
        <w:tc>
          <w:tcPr>
            <w:tcW w:w="648" w:type="dxa"/>
            <w:tcBorders>
              <w:top w:val="nil"/>
              <w:left w:val="nil"/>
              <w:bottom w:val="single" w:sz="4" w:space="0" w:color="D9D9D9"/>
              <w:right w:val="single" w:sz="4" w:space="0" w:color="000000"/>
            </w:tcBorders>
            <w:shd w:val="clear" w:color="auto" w:fill="auto"/>
            <w:noWrap/>
            <w:vAlign w:val="center"/>
            <w:hideMark/>
          </w:tcPr>
          <w:p w14:paraId="252A2830" w14:textId="77777777" w:rsidR="00EC3FE8" w:rsidRPr="00EC3FE8" w:rsidRDefault="00EC3FE8" w:rsidP="00CB55ED">
            <w:pPr>
              <w:rPr>
                <w:color w:val="000000"/>
                <w:sz w:val="20"/>
                <w:szCs w:val="20"/>
              </w:rPr>
            </w:pPr>
            <w:r w:rsidRPr="00EC3FE8">
              <w:rPr>
                <w:color w:val="000000"/>
                <w:sz w:val="20"/>
                <w:szCs w:val="20"/>
              </w:rPr>
              <w:t>317</w:t>
            </w:r>
          </w:p>
        </w:tc>
        <w:tc>
          <w:tcPr>
            <w:tcW w:w="762" w:type="dxa"/>
            <w:tcBorders>
              <w:top w:val="nil"/>
              <w:left w:val="nil"/>
              <w:bottom w:val="single" w:sz="4" w:space="0" w:color="D9D9D9"/>
              <w:right w:val="nil"/>
            </w:tcBorders>
            <w:shd w:val="clear" w:color="auto" w:fill="auto"/>
            <w:noWrap/>
            <w:vAlign w:val="center"/>
            <w:hideMark/>
          </w:tcPr>
          <w:p w14:paraId="5D546FC2" w14:textId="77777777" w:rsidR="00EC3FE8" w:rsidRPr="00EC3FE8" w:rsidRDefault="00EC3FE8" w:rsidP="00CB55ED">
            <w:pPr>
              <w:rPr>
                <w:color w:val="000000"/>
                <w:sz w:val="20"/>
                <w:szCs w:val="20"/>
              </w:rPr>
            </w:pPr>
            <w:r w:rsidRPr="00EC3FE8">
              <w:rPr>
                <w:color w:val="000000"/>
                <w:sz w:val="20"/>
                <w:szCs w:val="20"/>
              </w:rPr>
              <w:t>13</w:t>
            </w:r>
          </w:p>
        </w:tc>
        <w:tc>
          <w:tcPr>
            <w:tcW w:w="648" w:type="dxa"/>
            <w:tcBorders>
              <w:top w:val="nil"/>
              <w:left w:val="nil"/>
              <w:bottom w:val="single" w:sz="4" w:space="0" w:color="D9D9D9"/>
              <w:right w:val="nil"/>
            </w:tcBorders>
            <w:shd w:val="clear" w:color="auto" w:fill="auto"/>
            <w:noWrap/>
            <w:vAlign w:val="center"/>
            <w:hideMark/>
          </w:tcPr>
          <w:p w14:paraId="0B5059C5" w14:textId="77777777" w:rsidR="00EC3FE8" w:rsidRPr="00EC3FE8" w:rsidRDefault="00EC3FE8" w:rsidP="00CB55ED">
            <w:pPr>
              <w:rPr>
                <w:color w:val="000000"/>
                <w:sz w:val="20"/>
                <w:szCs w:val="20"/>
              </w:rPr>
            </w:pPr>
            <w:r w:rsidRPr="00EC3FE8">
              <w:rPr>
                <w:color w:val="000000"/>
                <w:sz w:val="20"/>
                <w:szCs w:val="20"/>
              </w:rPr>
              <w:t>11</w:t>
            </w:r>
          </w:p>
        </w:tc>
        <w:tc>
          <w:tcPr>
            <w:tcW w:w="761" w:type="dxa"/>
            <w:tcBorders>
              <w:top w:val="nil"/>
              <w:left w:val="single" w:sz="4" w:space="0" w:color="000000"/>
              <w:bottom w:val="single" w:sz="4" w:space="0" w:color="D9D9D9"/>
              <w:right w:val="nil"/>
            </w:tcBorders>
            <w:shd w:val="clear" w:color="auto" w:fill="auto"/>
            <w:noWrap/>
            <w:vAlign w:val="center"/>
            <w:hideMark/>
          </w:tcPr>
          <w:p w14:paraId="24908A73" w14:textId="77777777" w:rsidR="00EC3FE8" w:rsidRPr="00EC3FE8" w:rsidRDefault="00EC3FE8" w:rsidP="00CB55ED">
            <w:pPr>
              <w:rPr>
                <w:color w:val="000000"/>
                <w:sz w:val="20"/>
                <w:szCs w:val="20"/>
              </w:rPr>
            </w:pPr>
            <w:r w:rsidRPr="00EC3FE8">
              <w:rPr>
                <w:color w:val="000000"/>
                <w:sz w:val="20"/>
                <w:szCs w:val="20"/>
              </w:rPr>
              <w:t>0</w:t>
            </w:r>
          </w:p>
        </w:tc>
        <w:tc>
          <w:tcPr>
            <w:tcW w:w="648" w:type="dxa"/>
            <w:tcBorders>
              <w:top w:val="nil"/>
              <w:left w:val="nil"/>
              <w:bottom w:val="single" w:sz="4" w:space="0" w:color="D9D9D9"/>
              <w:right w:val="single" w:sz="4" w:space="0" w:color="000000"/>
            </w:tcBorders>
            <w:shd w:val="clear" w:color="auto" w:fill="auto"/>
            <w:noWrap/>
            <w:vAlign w:val="center"/>
            <w:hideMark/>
          </w:tcPr>
          <w:p w14:paraId="581C13E0" w14:textId="77777777" w:rsidR="00EC3FE8" w:rsidRPr="00EC3FE8" w:rsidRDefault="00EC3FE8" w:rsidP="00CB55ED">
            <w:pPr>
              <w:rPr>
                <w:color w:val="000000"/>
                <w:sz w:val="20"/>
                <w:szCs w:val="20"/>
              </w:rPr>
            </w:pPr>
            <w:r w:rsidRPr="00EC3FE8">
              <w:rPr>
                <w:color w:val="000000"/>
                <w:sz w:val="20"/>
                <w:szCs w:val="20"/>
              </w:rPr>
              <w:t>0</w:t>
            </w:r>
          </w:p>
        </w:tc>
        <w:tc>
          <w:tcPr>
            <w:tcW w:w="762" w:type="dxa"/>
            <w:tcBorders>
              <w:top w:val="nil"/>
              <w:left w:val="nil"/>
              <w:bottom w:val="single" w:sz="4" w:space="0" w:color="D9D9D9"/>
              <w:right w:val="nil"/>
            </w:tcBorders>
            <w:shd w:val="clear" w:color="auto" w:fill="auto"/>
            <w:noWrap/>
            <w:vAlign w:val="center"/>
            <w:hideMark/>
          </w:tcPr>
          <w:p w14:paraId="483357C2" w14:textId="77777777" w:rsidR="00EC3FE8" w:rsidRPr="00EC3FE8" w:rsidRDefault="00EC3FE8" w:rsidP="00CB55ED">
            <w:pPr>
              <w:rPr>
                <w:color w:val="000000"/>
                <w:sz w:val="20"/>
                <w:szCs w:val="20"/>
              </w:rPr>
            </w:pPr>
            <w:r w:rsidRPr="00EC3FE8">
              <w:rPr>
                <w:color w:val="000000"/>
                <w:sz w:val="20"/>
                <w:szCs w:val="20"/>
              </w:rPr>
              <w:t>20</w:t>
            </w:r>
          </w:p>
        </w:tc>
        <w:tc>
          <w:tcPr>
            <w:tcW w:w="648" w:type="dxa"/>
            <w:tcBorders>
              <w:top w:val="nil"/>
              <w:left w:val="nil"/>
              <w:bottom w:val="single" w:sz="4" w:space="0" w:color="D9D9D9"/>
              <w:right w:val="nil"/>
            </w:tcBorders>
            <w:shd w:val="clear" w:color="auto" w:fill="auto"/>
            <w:noWrap/>
            <w:vAlign w:val="center"/>
            <w:hideMark/>
          </w:tcPr>
          <w:p w14:paraId="74BA9014" w14:textId="77777777" w:rsidR="00EC3FE8" w:rsidRPr="00EC3FE8" w:rsidRDefault="00EC3FE8" w:rsidP="00CB55ED">
            <w:pPr>
              <w:rPr>
                <w:color w:val="000000"/>
                <w:sz w:val="20"/>
                <w:szCs w:val="20"/>
              </w:rPr>
            </w:pPr>
            <w:r w:rsidRPr="00EC3FE8">
              <w:rPr>
                <w:color w:val="000000"/>
                <w:sz w:val="20"/>
                <w:szCs w:val="20"/>
              </w:rPr>
              <w:t>219</w:t>
            </w:r>
          </w:p>
        </w:tc>
        <w:tc>
          <w:tcPr>
            <w:tcW w:w="761" w:type="dxa"/>
            <w:tcBorders>
              <w:top w:val="nil"/>
              <w:left w:val="single" w:sz="4" w:space="0" w:color="000000"/>
              <w:bottom w:val="single" w:sz="4" w:space="0" w:color="D9D9D9"/>
              <w:right w:val="nil"/>
            </w:tcBorders>
            <w:shd w:val="clear" w:color="auto" w:fill="auto"/>
            <w:noWrap/>
            <w:vAlign w:val="center"/>
            <w:hideMark/>
          </w:tcPr>
          <w:p w14:paraId="343650F8" w14:textId="77777777" w:rsidR="00EC3FE8" w:rsidRPr="00EC3FE8" w:rsidRDefault="00EC3FE8" w:rsidP="00CB55ED">
            <w:pPr>
              <w:rPr>
                <w:color w:val="000000"/>
                <w:sz w:val="20"/>
                <w:szCs w:val="20"/>
              </w:rPr>
            </w:pPr>
            <w:r w:rsidRPr="00EC3FE8">
              <w:rPr>
                <w:color w:val="000000"/>
                <w:sz w:val="20"/>
                <w:szCs w:val="20"/>
              </w:rPr>
              <w:t>5</w:t>
            </w:r>
          </w:p>
        </w:tc>
        <w:tc>
          <w:tcPr>
            <w:tcW w:w="648" w:type="dxa"/>
            <w:tcBorders>
              <w:top w:val="nil"/>
              <w:left w:val="nil"/>
              <w:bottom w:val="single" w:sz="4" w:space="0" w:color="D9D9D9"/>
              <w:right w:val="single" w:sz="4" w:space="0" w:color="000000"/>
            </w:tcBorders>
            <w:shd w:val="clear" w:color="auto" w:fill="auto"/>
            <w:noWrap/>
            <w:vAlign w:val="center"/>
            <w:hideMark/>
          </w:tcPr>
          <w:p w14:paraId="22CCFDC2" w14:textId="77777777" w:rsidR="00EC3FE8" w:rsidRPr="00EC3FE8" w:rsidRDefault="00EC3FE8" w:rsidP="00CB55ED">
            <w:pPr>
              <w:rPr>
                <w:color w:val="000000"/>
                <w:sz w:val="20"/>
                <w:szCs w:val="20"/>
              </w:rPr>
            </w:pPr>
            <w:r w:rsidRPr="00EC3FE8">
              <w:rPr>
                <w:color w:val="000000"/>
                <w:sz w:val="20"/>
                <w:szCs w:val="20"/>
              </w:rPr>
              <w:t>2</w:t>
            </w:r>
          </w:p>
        </w:tc>
        <w:tc>
          <w:tcPr>
            <w:tcW w:w="784" w:type="dxa"/>
            <w:tcBorders>
              <w:top w:val="nil"/>
              <w:left w:val="nil"/>
              <w:bottom w:val="single" w:sz="4" w:space="0" w:color="D9D9D9"/>
              <w:right w:val="nil"/>
            </w:tcBorders>
            <w:shd w:val="clear" w:color="auto" w:fill="auto"/>
            <w:noWrap/>
            <w:vAlign w:val="center"/>
            <w:hideMark/>
          </w:tcPr>
          <w:p w14:paraId="2D2FAFC7" w14:textId="77777777" w:rsidR="00EC3FE8" w:rsidRPr="00EC3FE8" w:rsidRDefault="00EC3FE8" w:rsidP="00CB55ED">
            <w:pPr>
              <w:rPr>
                <w:color w:val="000000"/>
                <w:sz w:val="20"/>
                <w:szCs w:val="20"/>
              </w:rPr>
            </w:pPr>
            <w:r w:rsidRPr="00EC3FE8">
              <w:rPr>
                <w:color w:val="000000"/>
                <w:sz w:val="20"/>
                <w:szCs w:val="20"/>
              </w:rPr>
              <w:t>8</w:t>
            </w:r>
          </w:p>
        </w:tc>
        <w:tc>
          <w:tcPr>
            <w:tcW w:w="666" w:type="dxa"/>
            <w:tcBorders>
              <w:top w:val="nil"/>
              <w:left w:val="nil"/>
              <w:bottom w:val="single" w:sz="4" w:space="0" w:color="D9D9D9"/>
              <w:right w:val="nil"/>
            </w:tcBorders>
            <w:shd w:val="clear" w:color="auto" w:fill="auto"/>
            <w:noWrap/>
            <w:vAlign w:val="center"/>
            <w:hideMark/>
          </w:tcPr>
          <w:p w14:paraId="197736E4" w14:textId="77777777" w:rsidR="00EC3FE8" w:rsidRPr="00EC3FE8" w:rsidRDefault="00EC3FE8" w:rsidP="00CB55ED">
            <w:pPr>
              <w:rPr>
                <w:color w:val="000000"/>
                <w:sz w:val="20"/>
                <w:szCs w:val="20"/>
              </w:rPr>
            </w:pPr>
            <w:r w:rsidRPr="00EC3FE8">
              <w:rPr>
                <w:color w:val="000000"/>
                <w:sz w:val="20"/>
                <w:szCs w:val="20"/>
              </w:rPr>
              <w:t>3</w:t>
            </w:r>
          </w:p>
        </w:tc>
        <w:tc>
          <w:tcPr>
            <w:tcW w:w="761" w:type="dxa"/>
            <w:tcBorders>
              <w:top w:val="nil"/>
              <w:left w:val="single" w:sz="4" w:space="0" w:color="000000"/>
              <w:bottom w:val="single" w:sz="4" w:space="0" w:color="D9D9D9"/>
              <w:right w:val="nil"/>
            </w:tcBorders>
            <w:shd w:val="clear" w:color="auto" w:fill="auto"/>
            <w:noWrap/>
            <w:vAlign w:val="center"/>
            <w:hideMark/>
          </w:tcPr>
          <w:p w14:paraId="0D819B41" w14:textId="77777777" w:rsidR="00EC3FE8" w:rsidRPr="00EC3FE8" w:rsidRDefault="00EC3FE8" w:rsidP="00CB55ED">
            <w:pPr>
              <w:rPr>
                <w:color w:val="000000"/>
                <w:sz w:val="20"/>
                <w:szCs w:val="20"/>
              </w:rPr>
            </w:pPr>
            <w:r w:rsidRPr="00EC3FE8">
              <w:rPr>
                <w:color w:val="000000"/>
                <w:sz w:val="20"/>
                <w:szCs w:val="20"/>
              </w:rPr>
              <w:t>362</w:t>
            </w:r>
          </w:p>
        </w:tc>
        <w:tc>
          <w:tcPr>
            <w:tcW w:w="1800" w:type="dxa"/>
            <w:tcBorders>
              <w:top w:val="nil"/>
              <w:left w:val="nil"/>
              <w:bottom w:val="single" w:sz="4" w:space="0" w:color="D9D9D9"/>
              <w:right w:val="nil"/>
            </w:tcBorders>
            <w:shd w:val="clear" w:color="auto" w:fill="auto"/>
            <w:noWrap/>
            <w:vAlign w:val="center"/>
            <w:hideMark/>
          </w:tcPr>
          <w:p w14:paraId="402DB899" w14:textId="77777777" w:rsidR="00EC3FE8" w:rsidRPr="00EC3FE8" w:rsidRDefault="00EC3FE8" w:rsidP="00CB55ED">
            <w:pPr>
              <w:rPr>
                <w:color w:val="000000"/>
                <w:sz w:val="20"/>
                <w:szCs w:val="20"/>
              </w:rPr>
            </w:pPr>
            <w:r w:rsidRPr="00EC3FE8">
              <w:rPr>
                <w:color w:val="000000"/>
                <w:sz w:val="20"/>
                <w:szCs w:val="20"/>
              </w:rPr>
              <w:t>551 (498, 596)</w:t>
            </w:r>
          </w:p>
        </w:tc>
        <w:tc>
          <w:tcPr>
            <w:tcW w:w="1800" w:type="dxa"/>
            <w:tcBorders>
              <w:top w:val="nil"/>
              <w:left w:val="nil"/>
              <w:bottom w:val="single" w:sz="4" w:space="0" w:color="D9D9D9"/>
              <w:right w:val="single" w:sz="4" w:space="0" w:color="000000"/>
            </w:tcBorders>
            <w:shd w:val="clear" w:color="auto" w:fill="auto"/>
            <w:noWrap/>
            <w:vAlign w:val="center"/>
            <w:hideMark/>
          </w:tcPr>
          <w:p w14:paraId="350F90F6" w14:textId="77777777" w:rsidR="00EC3FE8" w:rsidRPr="00EC3FE8" w:rsidRDefault="00EC3FE8" w:rsidP="00CB55ED">
            <w:pPr>
              <w:rPr>
                <w:color w:val="000000"/>
                <w:sz w:val="20"/>
                <w:szCs w:val="20"/>
              </w:rPr>
            </w:pPr>
            <w:r w:rsidRPr="00EC3FE8">
              <w:rPr>
                <w:color w:val="000000"/>
                <w:sz w:val="20"/>
                <w:szCs w:val="20"/>
              </w:rPr>
              <w:t>0.63 (0.49, 0.76)</w:t>
            </w:r>
          </w:p>
        </w:tc>
      </w:tr>
      <w:tr w:rsidR="00EC3FE8" w:rsidRPr="00EC3FE8" w14:paraId="3E920119" w14:textId="77777777" w:rsidTr="00EC3FE8">
        <w:trPr>
          <w:trHeight w:val="320"/>
        </w:trPr>
        <w:tc>
          <w:tcPr>
            <w:tcW w:w="1781" w:type="dxa"/>
            <w:tcBorders>
              <w:top w:val="nil"/>
              <w:left w:val="single" w:sz="4" w:space="0" w:color="000000"/>
              <w:bottom w:val="single" w:sz="4" w:space="0" w:color="D9D9D9"/>
              <w:right w:val="nil"/>
            </w:tcBorders>
            <w:shd w:val="clear" w:color="auto" w:fill="auto"/>
            <w:noWrap/>
            <w:vAlign w:val="center"/>
            <w:hideMark/>
          </w:tcPr>
          <w:p w14:paraId="72499FC5" w14:textId="77777777" w:rsidR="00EC3FE8" w:rsidRPr="00EC3FE8" w:rsidRDefault="00EC3FE8" w:rsidP="00EC3FE8">
            <w:pPr>
              <w:rPr>
                <w:color w:val="000000"/>
                <w:sz w:val="20"/>
                <w:szCs w:val="20"/>
              </w:rPr>
            </w:pPr>
            <w:r w:rsidRPr="00EC3FE8">
              <w:rPr>
                <w:color w:val="000000"/>
                <w:sz w:val="20"/>
                <w:szCs w:val="20"/>
              </w:rPr>
              <w:t>23. Minnesota</w:t>
            </w:r>
          </w:p>
        </w:tc>
        <w:tc>
          <w:tcPr>
            <w:tcW w:w="761" w:type="dxa"/>
            <w:tcBorders>
              <w:top w:val="nil"/>
              <w:left w:val="single" w:sz="4" w:space="0" w:color="000000"/>
              <w:bottom w:val="single" w:sz="4" w:space="0" w:color="D9D9D9"/>
              <w:right w:val="nil"/>
            </w:tcBorders>
            <w:shd w:val="clear" w:color="auto" w:fill="auto"/>
            <w:noWrap/>
            <w:vAlign w:val="center"/>
            <w:hideMark/>
          </w:tcPr>
          <w:p w14:paraId="0D834194" w14:textId="77777777" w:rsidR="00EC3FE8" w:rsidRPr="00EC3FE8" w:rsidRDefault="00EC3FE8" w:rsidP="00CB55ED">
            <w:pPr>
              <w:rPr>
                <w:color w:val="000000"/>
                <w:sz w:val="20"/>
                <w:szCs w:val="20"/>
              </w:rPr>
            </w:pPr>
            <w:r w:rsidRPr="00EC3FE8">
              <w:rPr>
                <w:color w:val="000000"/>
                <w:sz w:val="20"/>
                <w:szCs w:val="20"/>
              </w:rPr>
              <w:t>295</w:t>
            </w:r>
          </w:p>
        </w:tc>
        <w:tc>
          <w:tcPr>
            <w:tcW w:w="648" w:type="dxa"/>
            <w:tcBorders>
              <w:top w:val="nil"/>
              <w:left w:val="nil"/>
              <w:bottom w:val="single" w:sz="4" w:space="0" w:color="D9D9D9"/>
              <w:right w:val="single" w:sz="4" w:space="0" w:color="000000"/>
            </w:tcBorders>
            <w:shd w:val="clear" w:color="auto" w:fill="auto"/>
            <w:noWrap/>
            <w:vAlign w:val="center"/>
            <w:hideMark/>
          </w:tcPr>
          <w:p w14:paraId="7F778BBA" w14:textId="77777777" w:rsidR="00EC3FE8" w:rsidRPr="00EC3FE8" w:rsidRDefault="00EC3FE8" w:rsidP="00CB55ED">
            <w:pPr>
              <w:rPr>
                <w:color w:val="000000"/>
                <w:sz w:val="20"/>
                <w:szCs w:val="20"/>
              </w:rPr>
            </w:pPr>
            <w:r w:rsidRPr="00EC3FE8">
              <w:rPr>
                <w:color w:val="000000"/>
                <w:sz w:val="20"/>
                <w:szCs w:val="20"/>
              </w:rPr>
              <w:t>381</w:t>
            </w:r>
          </w:p>
        </w:tc>
        <w:tc>
          <w:tcPr>
            <w:tcW w:w="762" w:type="dxa"/>
            <w:tcBorders>
              <w:top w:val="nil"/>
              <w:left w:val="nil"/>
              <w:bottom w:val="single" w:sz="4" w:space="0" w:color="D9D9D9"/>
              <w:right w:val="nil"/>
            </w:tcBorders>
            <w:shd w:val="clear" w:color="auto" w:fill="auto"/>
            <w:noWrap/>
            <w:vAlign w:val="center"/>
            <w:hideMark/>
          </w:tcPr>
          <w:p w14:paraId="28384AEB" w14:textId="77777777" w:rsidR="00EC3FE8" w:rsidRPr="00EC3FE8" w:rsidRDefault="00EC3FE8" w:rsidP="00CB55ED">
            <w:pPr>
              <w:rPr>
                <w:color w:val="000000"/>
                <w:sz w:val="20"/>
                <w:szCs w:val="20"/>
              </w:rPr>
            </w:pPr>
            <w:r w:rsidRPr="00EC3FE8">
              <w:rPr>
                <w:color w:val="000000"/>
                <w:sz w:val="20"/>
                <w:szCs w:val="20"/>
              </w:rPr>
              <w:t>48</w:t>
            </w:r>
          </w:p>
        </w:tc>
        <w:tc>
          <w:tcPr>
            <w:tcW w:w="648" w:type="dxa"/>
            <w:tcBorders>
              <w:top w:val="nil"/>
              <w:left w:val="nil"/>
              <w:bottom w:val="single" w:sz="4" w:space="0" w:color="D9D9D9"/>
              <w:right w:val="nil"/>
            </w:tcBorders>
            <w:shd w:val="clear" w:color="auto" w:fill="auto"/>
            <w:noWrap/>
            <w:vAlign w:val="center"/>
            <w:hideMark/>
          </w:tcPr>
          <w:p w14:paraId="129EE607" w14:textId="77777777" w:rsidR="00EC3FE8" w:rsidRPr="00EC3FE8" w:rsidRDefault="00EC3FE8" w:rsidP="00CB55ED">
            <w:pPr>
              <w:rPr>
                <w:color w:val="000000"/>
                <w:sz w:val="20"/>
                <w:szCs w:val="20"/>
              </w:rPr>
            </w:pPr>
            <w:r w:rsidRPr="00EC3FE8">
              <w:rPr>
                <w:color w:val="000000"/>
                <w:sz w:val="20"/>
                <w:szCs w:val="20"/>
              </w:rPr>
              <w:t>26</w:t>
            </w:r>
          </w:p>
        </w:tc>
        <w:tc>
          <w:tcPr>
            <w:tcW w:w="761" w:type="dxa"/>
            <w:tcBorders>
              <w:top w:val="nil"/>
              <w:left w:val="single" w:sz="4" w:space="0" w:color="000000"/>
              <w:bottom w:val="single" w:sz="4" w:space="0" w:color="D9D9D9"/>
              <w:right w:val="nil"/>
            </w:tcBorders>
            <w:shd w:val="clear" w:color="auto" w:fill="auto"/>
            <w:noWrap/>
            <w:vAlign w:val="center"/>
            <w:hideMark/>
          </w:tcPr>
          <w:p w14:paraId="74EB470C" w14:textId="77777777" w:rsidR="00EC3FE8" w:rsidRPr="00EC3FE8" w:rsidRDefault="00EC3FE8" w:rsidP="00CB55ED">
            <w:pPr>
              <w:rPr>
                <w:color w:val="000000"/>
                <w:sz w:val="20"/>
                <w:szCs w:val="20"/>
              </w:rPr>
            </w:pPr>
            <w:r w:rsidRPr="00EC3FE8">
              <w:rPr>
                <w:color w:val="000000"/>
                <w:sz w:val="20"/>
                <w:szCs w:val="20"/>
              </w:rPr>
              <w:t>0</w:t>
            </w:r>
          </w:p>
        </w:tc>
        <w:tc>
          <w:tcPr>
            <w:tcW w:w="648" w:type="dxa"/>
            <w:tcBorders>
              <w:top w:val="nil"/>
              <w:left w:val="nil"/>
              <w:bottom w:val="single" w:sz="4" w:space="0" w:color="D9D9D9"/>
              <w:right w:val="single" w:sz="4" w:space="0" w:color="000000"/>
            </w:tcBorders>
            <w:shd w:val="clear" w:color="auto" w:fill="auto"/>
            <w:noWrap/>
            <w:vAlign w:val="center"/>
            <w:hideMark/>
          </w:tcPr>
          <w:p w14:paraId="01119385" w14:textId="77777777" w:rsidR="00EC3FE8" w:rsidRPr="00EC3FE8" w:rsidRDefault="00EC3FE8" w:rsidP="00CB55ED">
            <w:pPr>
              <w:rPr>
                <w:color w:val="000000"/>
                <w:sz w:val="20"/>
                <w:szCs w:val="20"/>
              </w:rPr>
            </w:pPr>
            <w:r w:rsidRPr="00EC3FE8">
              <w:rPr>
                <w:color w:val="000000"/>
                <w:sz w:val="20"/>
                <w:szCs w:val="20"/>
              </w:rPr>
              <w:t>0</w:t>
            </w:r>
          </w:p>
        </w:tc>
        <w:tc>
          <w:tcPr>
            <w:tcW w:w="762" w:type="dxa"/>
            <w:tcBorders>
              <w:top w:val="nil"/>
              <w:left w:val="nil"/>
              <w:bottom w:val="single" w:sz="4" w:space="0" w:color="D9D9D9"/>
              <w:right w:val="nil"/>
            </w:tcBorders>
            <w:shd w:val="clear" w:color="auto" w:fill="auto"/>
            <w:noWrap/>
            <w:vAlign w:val="center"/>
            <w:hideMark/>
          </w:tcPr>
          <w:p w14:paraId="1A55080C" w14:textId="77777777" w:rsidR="00EC3FE8" w:rsidRPr="00EC3FE8" w:rsidRDefault="00EC3FE8" w:rsidP="00CB55ED">
            <w:pPr>
              <w:rPr>
                <w:color w:val="000000"/>
                <w:sz w:val="20"/>
                <w:szCs w:val="20"/>
              </w:rPr>
            </w:pPr>
            <w:r w:rsidRPr="00EC3FE8">
              <w:rPr>
                <w:color w:val="000000"/>
                <w:sz w:val="20"/>
                <w:szCs w:val="20"/>
              </w:rPr>
              <w:t>52</w:t>
            </w:r>
          </w:p>
        </w:tc>
        <w:tc>
          <w:tcPr>
            <w:tcW w:w="648" w:type="dxa"/>
            <w:tcBorders>
              <w:top w:val="nil"/>
              <w:left w:val="nil"/>
              <w:bottom w:val="single" w:sz="4" w:space="0" w:color="D9D9D9"/>
              <w:right w:val="nil"/>
            </w:tcBorders>
            <w:shd w:val="clear" w:color="auto" w:fill="auto"/>
            <w:noWrap/>
            <w:vAlign w:val="center"/>
            <w:hideMark/>
          </w:tcPr>
          <w:p w14:paraId="4B2266B6" w14:textId="77777777" w:rsidR="00EC3FE8" w:rsidRPr="00EC3FE8" w:rsidRDefault="00EC3FE8" w:rsidP="00CB55ED">
            <w:pPr>
              <w:rPr>
                <w:color w:val="000000"/>
                <w:sz w:val="20"/>
                <w:szCs w:val="20"/>
              </w:rPr>
            </w:pPr>
            <w:r w:rsidRPr="00EC3FE8">
              <w:rPr>
                <w:color w:val="000000"/>
                <w:sz w:val="20"/>
                <w:szCs w:val="20"/>
              </w:rPr>
              <w:t>83</w:t>
            </w:r>
          </w:p>
        </w:tc>
        <w:tc>
          <w:tcPr>
            <w:tcW w:w="761" w:type="dxa"/>
            <w:tcBorders>
              <w:top w:val="nil"/>
              <w:left w:val="single" w:sz="4" w:space="0" w:color="000000"/>
              <w:bottom w:val="single" w:sz="4" w:space="0" w:color="D9D9D9"/>
              <w:right w:val="nil"/>
            </w:tcBorders>
            <w:shd w:val="clear" w:color="auto" w:fill="auto"/>
            <w:noWrap/>
            <w:vAlign w:val="center"/>
            <w:hideMark/>
          </w:tcPr>
          <w:p w14:paraId="01CB3BDC" w14:textId="77777777" w:rsidR="00EC3FE8" w:rsidRPr="00EC3FE8" w:rsidRDefault="00EC3FE8" w:rsidP="00CB55ED">
            <w:pPr>
              <w:rPr>
                <w:color w:val="000000"/>
                <w:sz w:val="20"/>
                <w:szCs w:val="20"/>
              </w:rPr>
            </w:pPr>
            <w:r w:rsidRPr="00EC3FE8">
              <w:rPr>
                <w:color w:val="000000"/>
                <w:sz w:val="20"/>
                <w:szCs w:val="20"/>
              </w:rPr>
              <w:t>16</w:t>
            </w:r>
          </w:p>
        </w:tc>
        <w:tc>
          <w:tcPr>
            <w:tcW w:w="648" w:type="dxa"/>
            <w:tcBorders>
              <w:top w:val="nil"/>
              <w:left w:val="nil"/>
              <w:bottom w:val="single" w:sz="4" w:space="0" w:color="D9D9D9"/>
              <w:right w:val="single" w:sz="4" w:space="0" w:color="000000"/>
            </w:tcBorders>
            <w:shd w:val="clear" w:color="auto" w:fill="auto"/>
            <w:noWrap/>
            <w:vAlign w:val="center"/>
            <w:hideMark/>
          </w:tcPr>
          <w:p w14:paraId="6CC419B9" w14:textId="77777777" w:rsidR="00EC3FE8" w:rsidRPr="00EC3FE8" w:rsidRDefault="00EC3FE8" w:rsidP="00CB55ED">
            <w:pPr>
              <w:rPr>
                <w:color w:val="000000"/>
                <w:sz w:val="20"/>
                <w:szCs w:val="20"/>
              </w:rPr>
            </w:pPr>
            <w:r w:rsidRPr="00EC3FE8">
              <w:rPr>
                <w:color w:val="000000"/>
                <w:sz w:val="20"/>
                <w:szCs w:val="20"/>
              </w:rPr>
              <w:t>4</w:t>
            </w:r>
          </w:p>
        </w:tc>
        <w:tc>
          <w:tcPr>
            <w:tcW w:w="784" w:type="dxa"/>
            <w:tcBorders>
              <w:top w:val="nil"/>
              <w:left w:val="nil"/>
              <w:bottom w:val="single" w:sz="4" w:space="0" w:color="D9D9D9"/>
              <w:right w:val="nil"/>
            </w:tcBorders>
            <w:shd w:val="clear" w:color="auto" w:fill="auto"/>
            <w:noWrap/>
            <w:vAlign w:val="center"/>
            <w:hideMark/>
          </w:tcPr>
          <w:p w14:paraId="3A1BADE5" w14:textId="77777777" w:rsidR="00EC3FE8" w:rsidRPr="00EC3FE8" w:rsidRDefault="00EC3FE8" w:rsidP="00CB55ED">
            <w:pPr>
              <w:rPr>
                <w:color w:val="000000"/>
                <w:sz w:val="20"/>
                <w:szCs w:val="20"/>
              </w:rPr>
            </w:pPr>
            <w:r w:rsidRPr="00EC3FE8">
              <w:rPr>
                <w:color w:val="000000"/>
                <w:sz w:val="20"/>
                <w:szCs w:val="20"/>
              </w:rPr>
              <w:t>15</w:t>
            </w:r>
          </w:p>
        </w:tc>
        <w:tc>
          <w:tcPr>
            <w:tcW w:w="666" w:type="dxa"/>
            <w:tcBorders>
              <w:top w:val="nil"/>
              <w:left w:val="nil"/>
              <w:bottom w:val="single" w:sz="4" w:space="0" w:color="D9D9D9"/>
              <w:right w:val="nil"/>
            </w:tcBorders>
            <w:shd w:val="clear" w:color="auto" w:fill="auto"/>
            <w:noWrap/>
            <w:vAlign w:val="center"/>
            <w:hideMark/>
          </w:tcPr>
          <w:p w14:paraId="52EAF2F2" w14:textId="77777777" w:rsidR="00EC3FE8" w:rsidRPr="00EC3FE8" w:rsidRDefault="00EC3FE8" w:rsidP="00CB55ED">
            <w:pPr>
              <w:rPr>
                <w:color w:val="000000"/>
                <w:sz w:val="20"/>
                <w:szCs w:val="20"/>
              </w:rPr>
            </w:pPr>
            <w:r w:rsidRPr="00EC3FE8">
              <w:rPr>
                <w:color w:val="000000"/>
                <w:sz w:val="20"/>
                <w:szCs w:val="20"/>
              </w:rPr>
              <w:t>10</w:t>
            </w:r>
          </w:p>
        </w:tc>
        <w:tc>
          <w:tcPr>
            <w:tcW w:w="761" w:type="dxa"/>
            <w:tcBorders>
              <w:top w:val="nil"/>
              <w:left w:val="single" w:sz="4" w:space="0" w:color="000000"/>
              <w:bottom w:val="single" w:sz="4" w:space="0" w:color="D9D9D9"/>
              <w:right w:val="nil"/>
            </w:tcBorders>
            <w:shd w:val="clear" w:color="auto" w:fill="auto"/>
            <w:noWrap/>
            <w:vAlign w:val="center"/>
            <w:hideMark/>
          </w:tcPr>
          <w:p w14:paraId="1A771611" w14:textId="77777777" w:rsidR="00EC3FE8" w:rsidRPr="00EC3FE8" w:rsidRDefault="00EC3FE8" w:rsidP="00CB55ED">
            <w:pPr>
              <w:rPr>
                <w:color w:val="000000"/>
                <w:sz w:val="20"/>
                <w:szCs w:val="20"/>
              </w:rPr>
            </w:pPr>
            <w:r w:rsidRPr="00EC3FE8">
              <w:rPr>
                <w:color w:val="000000"/>
                <w:sz w:val="20"/>
                <w:szCs w:val="20"/>
              </w:rPr>
              <w:t>425</w:t>
            </w:r>
          </w:p>
        </w:tc>
        <w:tc>
          <w:tcPr>
            <w:tcW w:w="1800" w:type="dxa"/>
            <w:tcBorders>
              <w:top w:val="nil"/>
              <w:left w:val="nil"/>
              <w:bottom w:val="single" w:sz="4" w:space="0" w:color="D9D9D9"/>
              <w:right w:val="nil"/>
            </w:tcBorders>
            <w:shd w:val="clear" w:color="auto" w:fill="auto"/>
            <w:noWrap/>
            <w:vAlign w:val="center"/>
            <w:hideMark/>
          </w:tcPr>
          <w:p w14:paraId="65965015" w14:textId="77777777" w:rsidR="00EC3FE8" w:rsidRPr="00EC3FE8" w:rsidRDefault="00EC3FE8" w:rsidP="00CB55ED">
            <w:pPr>
              <w:rPr>
                <w:color w:val="000000"/>
                <w:sz w:val="20"/>
                <w:szCs w:val="20"/>
              </w:rPr>
            </w:pPr>
            <w:r w:rsidRPr="00EC3FE8">
              <w:rPr>
                <w:color w:val="000000"/>
                <w:sz w:val="20"/>
                <w:szCs w:val="20"/>
              </w:rPr>
              <w:t>504 (475, 534)</w:t>
            </w:r>
          </w:p>
        </w:tc>
        <w:tc>
          <w:tcPr>
            <w:tcW w:w="1800" w:type="dxa"/>
            <w:tcBorders>
              <w:top w:val="nil"/>
              <w:left w:val="nil"/>
              <w:bottom w:val="single" w:sz="4" w:space="0" w:color="D9D9D9"/>
              <w:right w:val="single" w:sz="4" w:space="0" w:color="000000"/>
            </w:tcBorders>
            <w:shd w:val="clear" w:color="auto" w:fill="auto"/>
            <w:noWrap/>
            <w:vAlign w:val="center"/>
            <w:hideMark/>
          </w:tcPr>
          <w:p w14:paraId="528B2186" w14:textId="77777777" w:rsidR="00EC3FE8" w:rsidRPr="00EC3FE8" w:rsidRDefault="00EC3FE8" w:rsidP="00CB55ED">
            <w:pPr>
              <w:rPr>
                <w:color w:val="000000"/>
                <w:sz w:val="20"/>
                <w:szCs w:val="20"/>
              </w:rPr>
            </w:pPr>
            <w:r w:rsidRPr="00EC3FE8">
              <w:rPr>
                <w:color w:val="000000"/>
                <w:sz w:val="20"/>
                <w:szCs w:val="20"/>
              </w:rPr>
              <w:t>0.53 (0.13, 0.69)</w:t>
            </w:r>
          </w:p>
        </w:tc>
      </w:tr>
      <w:tr w:rsidR="00EC3FE8" w:rsidRPr="00EC3FE8" w14:paraId="16FEFB39" w14:textId="77777777" w:rsidTr="00EC3FE8">
        <w:trPr>
          <w:trHeight w:val="320"/>
        </w:trPr>
        <w:tc>
          <w:tcPr>
            <w:tcW w:w="1781" w:type="dxa"/>
            <w:tcBorders>
              <w:top w:val="nil"/>
              <w:left w:val="single" w:sz="4" w:space="0" w:color="000000"/>
              <w:bottom w:val="single" w:sz="4" w:space="0" w:color="D9D9D9"/>
              <w:right w:val="nil"/>
            </w:tcBorders>
            <w:shd w:val="clear" w:color="auto" w:fill="auto"/>
            <w:noWrap/>
            <w:vAlign w:val="center"/>
            <w:hideMark/>
          </w:tcPr>
          <w:p w14:paraId="0240F9BF" w14:textId="77777777" w:rsidR="00EC3FE8" w:rsidRPr="00EC3FE8" w:rsidRDefault="00EC3FE8" w:rsidP="00EC3FE8">
            <w:pPr>
              <w:rPr>
                <w:color w:val="000000"/>
                <w:sz w:val="20"/>
                <w:szCs w:val="20"/>
              </w:rPr>
            </w:pPr>
            <w:r w:rsidRPr="00EC3FE8">
              <w:rPr>
                <w:color w:val="000000"/>
                <w:sz w:val="20"/>
                <w:szCs w:val="20"/>
              </w:rPr>
              <w:t>24. Mississippi</w:t>
            </w:r>
          </w:p>
        </w:tc>
        <w:tc>
          <w:tcPr>
            <w:tcW w:w="761" w:type="dxa"/>
            <w:tcBorders>
              <w:top w:val="nil"/>
              <w:left w:val="single" w:sz="4" w:space="0" w:color="000000"/>
              <w:bottom w:val="single" w:sz="4" w:space="0" w:color="D9D9D9"/>
              <w:right w:val="nil"/>
            </w:tcBorders>
            <w:shd w:val="clear" w:color="auto" w:fill="auto"/>
            <w:noWrap/>
            <w:vAlign w:val="center"/>
            <w:hideMark/>
          </w:tcPr>
          <w:p w14:paraId="11B9C9D0" w14:textId="77777777" w:rsidR="00EC3FE8" w:rsidRPr="00EC3FE8" w:rsidRDefault="00EC3FE8" w:rsidP="00CB55ED">
            <w:pPr>
              <w:rPr>
                <w:color w:val="000000"/>
                <w:sz w:val="20"/>
                <w:szCs w:val="20"/>
              </w:rPr>
            </w:pPr>
            <w:r w:rsidRPr="00EC3FE8">
              <w:rPr>
                <w:color w:val="000000"/>
                <w:sz w:val="20"/>
                <w:szCs w:val="20"/>
              </w:rPr>
              <w:t>77</w:t>
            </w:r>
          </w:p>
        </w:tc>
        <w:tc>
          <w:tcPr>
            <w:tcW w:w="648" w:type="dxa"/>
            <w:tcBorders>
              <w:top w:val="nil"/>
              <w:left w:val="nil"/>
              <w:bottom w:val="single" w:sz="4" w:space="0" w:color="D9D9D9"/>
              <w:right w:val="single" w:sz="4" w:space="0" w:color="000000"/>
            </w:tcBorders>
            <w:shd w:val="clear" w:color="auto" w:fill="auto"/>
            <w:noWrap/>
            <w:vAlign w:val="center"/>
            <w:hideMark/>
          </w:tcPr>
          <w:p w14:paraId="1F7FF799" w14:textId="77777777" w:rsidR="00EC3FE8" w:rsidRPr="00EC3FE8" w:rsidRDefault="00EC3FE8" w:rsidP="00CB55ED">
            <w:pPr>
              <w:rPr>
                <w:color w:val="000000"/>
                <w:sz w:val="20"/>
                <w:szCs w:val="20"/>
              </w:rPr>
            </w:pPr>
            <w:r w:rsidRPr="00EC3FE8">
              <w:rPr>
                <w:color w:val="000000"/>
                <w:sz w:val="20"/>
                <w:szCs w:val="20"/>
              </w:rPr>
              <w:t>104</w:t>
            </w:r>
          </w:p>
        </w:tc>
        <w:tc>
          <w:tcPr>
            <w:tcW w:w="762" w:type="dxa"/>
            <w:tcBorders>
              <w:top w:val="nil"/>
              <w:left w:val="nil"/>
              <w:bottom w:val="single" w:sz="4" w:space="0" w:color="D9D9D9"/>
              <w:right w:val="nil"/>
            </w:tcBorders>
            <w:shd w:val="clear" w:color="auto" w:fill="auto"/>
            <w:noWrap/>
            <w:vAlign w:val="center"/>
            <w:hideMark/>
          </w:tcPr>
          <w:p w14:paraId="0B4A7A8F" w14:textId="77777777" w:rsidR="00EC3FE8" w:rsidRPr="00EC3FE8" w:rsidRDefault="00EC3FE8" w:rsidP="00CB55ED">
            <w:pPr>
              <w:rPr>
                <w:color w:val="000000"/>
                <w:sz w:val="20"/>
                <w:szCs w:val="20"/>
              </w:rPr>
            </w:pPr>
            <w:r w:rsidRPr="00EC3FE8">
              <w:rPr>
                <w:color w:val="000000"/>
                <w:sz w:val="20"/>
                <w:szCs w:val="20"/>
              </w:rPr>
              <w:t>87</w:t>
            </w:r>
          </w:p>
        </w:tc>
        <w:tc>
          <w:tcPr>
            <w:tcW w:w="648" w:type="dxa"/>
            <w:tcBorders>
              <w:top w:val="nil"/>
              <w:left w:val="nil"/>
              <w:bottom w:val="single" w:sz="4" w:space="0" w:color="D9D9D9"/>
              <w:right w:val="nil"/>
            </w:tcBorders>
            <w:shd w:val="clear" w:color="auto" w:fill="auto"/>
            <w:noWrap/>
            <w:vAlign w:val="center"/>
            <w:hideMark/>
          </w:tcPr>
          <w:p w14:paraId="434C687C" w14:textId="77777777" w:rsidR="00EC3FE8" w:rsidRPr="00EC3FE8" w:rsidRDefault="00EC3FE8" w:rsidP="00CB55ED">
            <w:pPr>
              <w:rPr>
                <w:color w:val="000000"/>
                <w:sz w:val="20"/>
                <w:szCs w:val="20"/>
              </w:rPr>
            </w:pPr>
            <w:r w:rsidRPr="00EC3FE8">
              <w:rPr>
                <w:color w:val="000000"/>
                <w:sz w:val="20"/>
                <w:szCs w:val="20"/>
              </w:rPr>
              <w:t>132</w:t>
            </w:r>
          </w:p>
        </w:tc>
        <w:tc>
          <w:tcPr>
            <w:tcW w:w="761" w:type="dxa"/>
            <w:tcBorders>
              <w:top w:val="nil"/>
              <w:left w:val="single" w:sz="4" w:space="0" w:color="000000"/>
              <w:bottom w:val="single" w:sz="4" w:space="0" w:color="D9D9D9"/>
              <w:right w:val="nil"/>
            </w:tcBorders>
            <w:shd w:val="clear" w:color="auto" w:fill="auto"/>
            <w:noWrap/>
            <w:vAlign w:val="center"/>
            <w:hideMark/>
          </w:tcPr>
          <w:p w14:paraId="65514126" w14:textId="77777777" w:rsidR="00EC3FE8" w:rsidRPr="00EC3FE8" w:rsidRDefault="00EC3FE8" w:rsidP="00CB55ED">
            <w:pPr>
              <w:rPr>
                <w:color w:val="000000"/>
                <w:sz w:val="20"/>
                <w:szCs w:val="20"/>
              </w:rPr>
            </w:pPr>
            <w:r w:rsidRPr="00EC3FE8">
              <w:rPr>
                <w:color w:val="000000"/>
                <w:sz w:val="20"/>
                <w:szCs w:val="20"/>
              </w:rPr>
              <w:t>3</w:t>
            </w:r>
          </w:p>
        </w:tc>
        <w:tc>
          <w:tcPr>
            <w:tcW w:w="648" w:type="dxa"/>
            <w:tcBorders>
              <w:top w:val="nil"/>
              <w:left w:val="nil"/>
              <w:bottom w:val="single" w:sz="4" w:space="0" w:color="D9D9D9"/>
              <w:right w:val="single" w:sz="4" w:space="0" w:color="000000"/>
            </w:tcBorders>
            <w:shd w:val="clear" w:color="auto" w:fill="auto"/>
            <w:noWrap/>
            <w:vAlign w:val="center"/>
            <w:hideMark/>
          </w:tcPr>
          <w:p w14:paraId="793D426A" w14:textId="77777777" w:rsidR="00EC3FE8" w:rsidRPr="00EC3FE8" w:rsidRDefault="00EC3FE8" w:rsidP="00CB55ED">
            <w:pPr>
              <w:rPr>
                <w:color w:val="000000"/>
                <w:sz w:val="20"/>
                <w:szCs w:val="20"/>
              </w:rPr>
            </w:pPr>
            <w:r w:rsidRPr="00EC3FE8">
              <w:rPr>
                <w:color w:val="000000"/>
                <w:sz w:val="20"/>
                <w:szCs w:val="20"/>
              </w:rPr>
              <w:t>6</w:t>
            </w:r>
          </w:p>
        </w:tc>
        <w:tc>
          <w:tcPr>
            <w:tcW w:w="762" w:type="dxa"/>
            <w:tcBorders>
              <w:top w:val="nil"/>
              <w:left w:val="nil"/>
              <w:bottom w:val="single" w:sz="4" w:space="0" w:color="D9D9D9"/>
              <w:right w:val="nil"/>
            </w:tcBorders>
            <w:shd w:val="clear" w:color="auto" w:fill="auto"/>
            <w:noWrap/>
            <w:vAlign w:val="center"/>
            <w:hideMark/>
          </w:tcPr>
          <w:p w14:paraId="3E29E720" w14:textId="77777777" w:rsidR="00EC3FE8" w:rsidRPr="00EC3FE8" w:rsidRDefault="00EC3FE8" w:rsidP="00CB55ED">
            <w:pPr>
              <w:rPr>
                <w:color w:val="000000"/>
                <w:sz w:val="20"/>
                <w:szCs w:val="20"/>
              </w:rPr>
            </w:pPr>
            <w:r w:rsidRPr="00EC3FE8">
              <w:rPr>
                <w:color w:val="000000"/>
                <w:sz w:val="20"/>
                <w:szCs w:val="20"/>
              </w:rPr>
              <w:t>73</w:t>
            </w:r>
          </w:p>
        </w:tc>
        <w:tc>
          <w:tcPr>
            <w:tcW w:w="648" w:type="dxa"/>
            <w:tcBorders>
              <w:top w:val="nil"/>
              <w:left w:val="nil"/>
              <w:bottom w:val="single" w:sz="4" w:space="0" w:color="D9D9D9"/>
              <w:right w:val="nil"/>
            </w:tcBorders>
            <w:shd w:val="clear" w:color="auto" w:fill="auto"/>
            <w:noWrap/>
            <w:vAlign w:val="center"/>
            <w:hideMark/>
          </w:tcPr>
          <w:p w14:paraId="689491F6" w14:textId="77777777" w:rsidR="00EC3FE8" w:rsidRPr="00EC3FE8" w:rsidRDefault="00EC3FE8" w:rsidP="00CB55ED">
            <w:pPr>
              <w:rPr>
                <w:color w:val="000000"/>
                <w:sz w:val="20"/>
                <w:szCs w:val="20"/>
              </w:rPr>
            </w:pPr>
            <w:r w:rsidRPr="00EC3FE8">
              <w:rPr>
                <w:color w:val="000000"/>
                <w:sz w:val="20"/>
                <w:szCs w:val="20"/>
              </w:rPr>
              <w:t>134</w:t>
            </w:r>
          </w:p>
        </w:tc>
        <w:tc>
          <w:tcPr>
            <w:tcW w:w="761" w:type="dxa"/>
            <w:tcBorders>
              <w:top w:val="nil"/>
              <w:left w:val="single" w:sz="4" w:space="0" w:color="000000"/>
              <w:bottom w:val="single" w:sz="4" w:space="0" w:color="D9D9D9"/>
              <w:right w:val="nil"/>
            </w:tcBorders>
            <w:shd w:val="clear" w:color="auto" w:fill="auto"/>
            <w:noWrap/>
            <w:vAlign w:val="center"/>
            <w:hideMark/>
          </w:tcPr>
          <w:p w14:paraId="26B07451" w14:textId="77777777" w:rsidR="00EC3FE8" w:rsidRPr="00EC3FE8" w:rsidRDefault="00EC3FE8" w:rsidP="00CB55ED">
            <w:pPr>
              <w:rPr>
                <w:color w:val="000000"/>
                <w:sz w:val="20"/>
                <w:szCs w:val="20"/>
              </w:rPr>
            </w:pPr>
            <w:r w:rsidRPr="00EC3FE8">
              <w:rPr>
                <w:color w:val="000000"/>
                <w:sz w:val="20"/>
                <w:szCs w:val="20"/>
              </w:rPr>
              <w:t>11</w:t>
            </w:r>
          </w:p>
        </w:tc>
        <w:tc>
          <w:tcPr>
            <w:tcW w:w="648" w:type="dxa"/>
            <w:tcBorders>
              <w:top w:val="nil"/>
              <w:left w:val="nil"/>
              <w:bottom w:val="single" w:sz="4" w:space="0" w:color="D9D9D9"/>
              <w:right w:val="single" w:sz="4" w:space="0" w:color="000000"/>
            </w:tcBorders>
            <w:shd w:val="clear" w:color="auto" w:fill="auto"/>
            <w:noWrap/>
            <w:vAlign w:val="center"/>
            <w:hideMark/>
          </w:tcPr>
          <w:p w14:paraId="5A6B1B1F" w14:textId="77777777" w:rsidR="00EC3FE8" w:rsidRPr="00EC3FE8" w:rsidRDefault="00EC3FE8" w:rsidP="00CB55ED">
            <w:pPr>
              <w:rPr>
                <w:color w:val="000000"/>
                <w:sz w:val="20"/>
                <w:szCs w:val="20"/>
              </w:rPr>
            </w:pPr>
            <w:r w:rsidRPr="00EC3FE8">
              <w:rPr>
                <w:color w:val="000000"/>
                <w:sz w:val="20"/>
                <w:szCs w:val="20"/>
              </w:rPr>
              <w:t>24</w:t>
            </w:r>
          </w:p>
        </w:tc>
        <w:tc>
          <w:tcPr>
            <w:tcW w:w="784" w:type="dxa"/>
            <w:tcBorders>
              <w:top w:val="nil"/>
              <w:left w:val="nil"/>
              <w:bottom w:val="single" w:sz="4" w:space="0" w:color="D9D9D9"/>
              <w:right w:val="nil"/>
            </w:tcBorders>
            <w:shd w:val="clear" w:color="auto" w:fill="auto"/>
            <w:noWrap/>
            <w:vAlign w:val="center"/>
            <w:hideMark/>
          </w:tcPr>
          <w:p w14:paraId="59FC49FA" w14:textId="77777777" w:rsidR="00EC3FE8" w:rsidRPr="00EC3FE8" w:rsidRDefault="00EC3FE8" w:rsidP="00CB55ED">
            <w:pPr>
              <w:rPr>
                <w:color w:val="000000"/>
                <w:sz w:val="20"/>
                <w:szCs w:val="20"/>
              </w:rPr>
            </w:pPr>
            <w:r w:rsidRPr="00EC3FE8">
              <w:rPr>
                <w:color w:val="000000"/>
                <w:sz w:val="20"/>
                <w:szCs w:val="20"/>
              </w:rPr>
              <w:t>6</w:t>
            </w:r>
          </w:p>
        </w:tc>
        <w:tc>
          <w:tcPr>
            <w:tcW w:w="666" w:type="dxa"/>
            <w:tcBorders>
              <w:top w:val="nil"/>
              <w:left w:val="nil"/>
              <w:bottom w:val="single" w:sz="4" w:space="0" w:color="D9D9D9"/>
              <w:right w:val="nil"/>
            </w:tcBorders>
            <w:shd w:val="clear" w:color="auto" w:fill="auto"/>
            <w:noWrap/>
            <w:vAlign w:val="center"/>
            <w:hideMark/>
          </w:tcPr>
          <w:p w14:paraId="3EAEF43B" w14:textId="77777777" w:rsidR="00EC3FE8" w:rsidRPr="00EC3FE8" w:rsidRDefault="00EC3FE8" w:rsidP="00CB55ED">
            <w:pPr>
              <w:rPr>
                <w:color w:val="000000"/>
                <w:sz w:val="20"/>
                <w:szCs w:val="20"/>
              </w:rPr>
            </w:pPr>
            <w:r w:rsidRPr="00EC3FE8">
              <w:rPr>
                <w:color w:val="000000"/>
                <w:sz w:val="20"/>
                <w:szCs w:val="20"/>
              </w:rPr>
              <w:t>23</w:t>
            </w:r>
          </w:p>
        </w:tc>
        <w:tc>
          <w:tcPr>
            <w:tcW w:w="761" w:type="dxa"/>
            <w:tcBorders>
              <w:top w:val="nil"/>
              <w:left w:val="single" w:sz="4" w:space="0" w:color="000000"/>
              <w:bottom w:val="single" w:sz="4" w:space="0" w:color="D9D9D9"/>
              <w:right w:val="nil"/>
            </w:tcBorders>
            <w:shd w:val="clear" w:color="auto" w:fill="auto"/>
            <w:noWrap/>
            <w:vAlign w:val="center"/>
            <w:hideMark/>
          </w:tcPr>
          <w:p w14:paraId="58DC514D" w14:textId="77777777" w:rsidR="00EC3FE8" w:rsidRPr="00EC3FE8" w:rsidRDefault="00EC3FE8" w:rsidP="00CB55ED">
            <w:pPr>
              <w:rPr>
                <w:color w:val="000000"/>
                <w:sz w:val="20"/>
                <w:szCs w:val="20"/>
              </w:rPr>
            </w:pPr>
            <w:r w:rsidRPr="00EC3FE8">
              <w:rPr>
                <w:color w:val="000000"/>
                <w:sz w:val="20"/>
                <w:szCs w:val="20"/>
              </w:rPr>
              <w:t>256</w:t>
            </w:r>
          </w:p>
        </w:tc>
        <w:tc>
          <w:tcPr>
            <w:tcW w:w="1800" w:type="dxa"/>
            <w:tcBorders>
              <w:top w:val="nil"/>
              <w:left w:val="nil"/>
              <w:bottom w:val="single" w:sz="4" w:space="0" w:color="D9D9D9"/>
              <w:right w:val="nil"/>
            </w:tcBorders>
            <w:shd w:val="clear" w:color="auto" w:fill="auto"/>
            <w:noWrap/>
            <w:vAlign w:val="center"/>
            <w:hideMark/>
          </w:tcPr>
          <w:p w14:paraId="1727D6F5" w14:textId="77777777" w:rsidR="00EC3FE8" w:rsidRPr="00EC3FE8" w:rsidRDefault="00EC3FE8" w:rsidP="00CB55ED">
            <w:pPr>
              <w:rPr>
                <w:color w:val="000000"/>
                <w:sz w:val="20"/>
                <w:szCs w:val="20"/>
              </w:rPr>
            </w:pPr>
            <w:r w:rsidRPr="00EC3FE8">
              <w:rPr>
                <w:color w:val="000000"/>
                <w:sz w:val="20"/>
                <w:szCs w:val="20"/>
              </w:rPr>
              <w:t>423 (380, 478)</w:t>
            </w:r>
          </w:p>
        </w:tc>
        <w:tc>
          <w:tcPr>
            <w:tcW w:w="1800" w:type="dxa"/>
            <w:tcBorders>
              <w:top w:val="nil"/>
              <w:left w:val="nil"/>
              <w:bottom w:val="single" w:sz="4" w:space="0" w:color="D9D9D9"/>
              <w:right w:val="single" w:sz="4" w:space="0" w:color="000000"/>
            </w:tcBorders>
            <w:shd w:val="clear" w:color="auto" w:fill="auto"/>
            <w:noWrap/>
            <w:vAlign w:val="center"/>
            <w:hideMark/>
          </w:tcPr>
          <w:p w14:paraId="6E6E42A1" w14:textId="77777777" w:rsidR="00EC3FE8" w:rsidRPr="00EC3FE8" w:rsidRDefault="00EC3FE8" w:rsidP="00CB55ED">
            <w:pPr>
              <w:rPr>
                <w:color w:val="000000"/>
                <w:sz w:val="20"/>
                <w:szCs w:val="20"/>
              </w:rPr>
            </w:pPr>
            <w:r w:rsidRPr="00EC3FE8">
              <w:rPr>
                <w:color w:val="000000"/>
                <w:sz w:val="20"/>
                <w:szCs w:val="20"/>
              </w:rPr>
              <w:t>0.53 (0.22, 0.75)</w:t>
            </w:r>
          </w:p>
        </w:tc>
      </w:tr>
      <w:tr w:rsidR="00EC3FE8" w:rsidRPr="00EC3FE8" w14:paraId="14C7FAD5" w14:textId="77777777" w:rsidTr="00EC3FE8">
        <w:trPr>
          <w:trHeight w:val="320"/>
        </w:trPr>
        <w:tc>
          <w:tcPr>
            <w:tcW w:w="1781" w:type="dxa"/>
            <w:tcBorders>
              <w:top w:val="nil"/>
              <w:left w:val="single" w:sz="4" w:space="0" w:color="000000"/>
              <w:bottom w:val="single" w:sz="4" w:space="0" w:color="000000"/>
              <w:right w:val="nil"/>
            </w:tcBorders>
            <w:shd w:val="clear" w:color="auto" w:fill="auto"/>
            <w:noWrap/>
            <w:vAlign w:val="center"/>
            <w:hideMark/>
          </w:tcPr>
          <w:p w14:paraId="4EF8805D" w14:textId="77777777" w:rsidR="00EC3FE8" w:rsidRPr="00EC3FE8" w:rsidRDefault="00EC3FE8" w:rsidP="00EC3FE8">
            <w:pPr>
              <w:rPr>
                <w:color w:val="000000"/>
                <w:sz w:val="20"/>
                <w:szCs w:val="20"/>
              </w:rPr>
            </w:pPr>
            <w:r w:rsidRPr="00EC3FE8">
              <w:rPr>
                <w:color w:val="000000"/>
                <w:sz w:val="20"/>
                <w:szCs w:val="20"/>
              </w:rPr>
              <w:t>25. New York</w:t>
            </w:r>
          </w:p>
        </w:tc>
        <w:tc>
          <w:tcPr>
            <w:tcW w:w="761" w:type="dxa"/>
            <w:tcBorders>
              <w:top w:val="nil"/>
              <w:left w:val="single" w:sz="4" w:space="0" w:color="000000"/>
              <w:bottom w:val="single" w:sz="4" w:space="0" w:color="000000"/>
              <w:right w:val="nil"/>
            </w:tcBorders>
            <w:shd w:val="clear" w:color="auto" w:fill="auto"/>
            <w:noWrap/>
            <w:vAlign w:val="center"/>
            <w:hideMark/>
          </w:tcPr>
          <w:p w14:paraId="2E6154A4" w14:textId="77777777" w:rsidR="00EC3FE8" w:rsidRPr="00EC3FE8" w:rsidRDefault="00EC3FE8" w:rsidP="00CB55ED">
            <w:pPr>
              <w:rPr>
                <w:color w:val="000000"/>
                <w:sz w:val="20"/>
                <w:szCs w:val="20"/>
              </w:rPr>
            </w:pPr>
            <w:r w:rsidRPr="00EC3FE8">
              <w:rPr>
                <w:color w:val="000000"/>
                <w:sz w:val="20"/>
                <w:szCs w:val="20"/>
              </w:rPr>
              <w:t>230</w:t>
            </w:r>
          </w:p>
        </w:tc>
        <w:tc>
          <w:tcPr>
            <w:tcW w:w="648" w:type="dxa"/>
            <w:tcBorders>
              <w:top w:val="nil"/>
              <w:left w:val="nil"/>
              <w:bottom w:val="single" w:sz="4" w:space="0" w:color="000000"/>
              <w:right w:val="single" w:sz="4" w:space="0" w:color="000000"/>
            </w:tcBorders>
            <w:shd w:val="clear" w:color="auto" w:fill="auto"/>
            <w:noWrap/>
            <w:vAlign w:val="center"/>
            <w:hideMark/>
          </w:tcPr>
          <w:p w14:paraId="66F8DDC9" w14:textId="77777777" w:rsidR="00EC3FE8" w:rsidRPr="00EC3FE8" w:rsidRDefault="00EC3FE8" w:rsidP="00CB55ED">
            <w:pPr>
              <w:rPr>
                <w:color w:val="000000"/>
                <w:sz w:val="20"/>
                <w:szCs w:val="20"/>
              </w:rPr>
            </w:pPr>
            <w:r w:rsidRPr="00EC3FE8">
              <w:rPr>
                <w:color w:val="000000"/>
                <w:sz w:val="20"/>
                <w:szCs w:val="20"/>
              </w:rPr>
              <w:t>139</w:t>
            </w:r>
          </w:p>
        </w:tc>
        <w:tc>
          <w:tcPr>
            <w:tcW w:w="762" w:type="dxa"/>
            <w:tcBorders>
              <w:top w:val="nil"/>
              <w:left w:val="nil"/>
              <w:bottom w:val="single" w:sz="4" w:space="0" w:color="000000"/>
              <w:right w:val="nil"/>
            </w:tcBorders>
            <w:shd w:val="clear" w:color="auto" w:fill="auto"/>
            <w:noWrap/>
            <w:vAlign w:val="center"/>
            <w:hideMark/>
          </w:tcPr>
          <w:p w14:paraId="7461496C" w14:textId="77777777" w:rsidR="00EC3FE8" w:rsidRPr="00EC3FE8" w:rsidRDefault="00EC3FE8" w:rsidP="00CB55ED">
            <w:pPr>
              <w:rPr>
                <w:color w:val="000000"/>
                <w:sz w:val="20"/>
                <w:szCs w:val="20"/>
              </w:rPr>
            </w:pPr>
            <w:r w:rsidRPr="00EC3FE8">
              <w:rPr>
                <w:color w:val="000000"/>
                <w:sz w:val="20"/>
                <w:szCs w:val="20"/>
              </w:rPr>
              <w:t>131</w:t>
            </w:r>
          </w:p>
        </w:tc>
        <w:tc>
          <w:tcPr>
            <w:tcW w:w="648" w:type="dxa"/>
            <w:tcBorders>
              <w:top w:val="nil"/>
              <w:left w:val="nil"/>
              <w:bottom w:val="single" w:sz="4" w:space="0" w:color="000000"/>
              <w:right w:val="nil"/>
            </w:tcBorders>
            <w:shd w:val="clear" w:color="auto" w:fill="auto"/>
            <w:noWrap/>
            <w:vAlign w:val="center"/>
            <w:hideMark/>
          </w:tcPr>
          <w:p w14:paraId="534AB988" w14:textId="77777777" w:rsidR="00EC3FE8" w:rsidRPr="00EC3FE8" w:rsidRDefault="00EC3FE8" w:rsidP="00CB55ED">
            <w:pPr>
              <w:rPr>
                <w:color w:val="000000"/>
                <w:sz w:val="20"/>
                <w:szCs w:val="20"/>
              </w:rPr>
            </w:pPr>
            <w:r w:rsidRPr="00EC3FE8">
              <w:rPr>
                <w:color w:val="000000"/>
                <w:sz w:val="20"/>
                <w:szCs w:val="20"/>
              </w:rPr>
              <w:t>47</w:t>
            </w:r>
          </w:p>
        </w:tc>
        <w:tc>
          <w:tcPr>
            <w:tcW w:w="761" w:type="dxa"/>
            <w:tcBorders>
              <w:top w:val="nil"/>
              <w:left w:val="single" w:sz="4" w:space="0" w:color="000000"/>
              <w:bottom w:val="single" w:sz="4" w:space="0" w:color="000000"/>
              <w:right w:val="nil"/>
            </w:tcBorders>
            <w:shd w:val="clear" w:color="auto" w:fill="auto"/>
            <w:noWrap/>
            <w:vAlign w:val="center"/>
            <w:hideMark/>
          </w:tcPr>
          <w:p w14:paraId="74BC75A3" w14:textId="77777777" w:rsidR="00EC3FE8" w:rsidRPr="00EC3FE8" w:rsidRDefault="00EC3FE8" w:rsidP="00CB55ED">
            <w:pPr>
              <w:rPr>
                <w:color w:val="000000"/>
                <w:sz w:val="20"/>
                <w:szCs w:val="20"/>
              </w:rPr>
            </w:pPr>
            <w:r w:rsidRPr="00EC3FE8">
              <w:rPr>
                <w:color w:val="000000"/>
                <w:sz w:val="20"/>
                <w:szCs w:val="20"/>
              </w:rPr>
              <w:t>0</w:t>
            </w:r>
          </w:p>
        </w:tc>
        <w:tc>
          <w:tcPr>
            <w:tcW w:w="648" w:type="dxa"/>
            <w:tcBorders>
              <w:top w:val="nil"/>
              <w:left w:val="nil"/>
              <w:bottom w:val="single" w:sz="4" w:space="0" w:color="000000"/>
              <w:right w:val="single" w:sz="4" w:space="0" w:color="000000"/>
            </w:tcBorders>
            <w:shd w:val="clear" w:color="auto" w:fill="auto"/>
            <w:noWrap/>
            <w:vAlign w:val="center"/>
            <w:hideMark/>
          </w:tcPr>
          <w:p w14:paraId="7CF9E93E" w14:textId="77777777" w:rsidR="00EC3FE8" w:rsidRPr="00EC3FE8" w:rsidRDefault="00EC3FE8" w:rsidP="00CB55ED">
            <w:pPr>
              <w:rPr>
                <w:color w:val="000000"/>
                <w:sz w:val="20"/>
                <w:szCs w:val="20"/>
              </w:rPr>
            </w:pPr>
            <w:r w:rsidRPr="00EC3FE8">
              <w:rPr>
                <w:color w:val="000000"/>
                <w:sz w:val="20"/>
                <w:szCs w:val="20"/>
              </w:rPr>
              <w:t>0</w:t>
            </w:r>
          </w:p>
        </w:tc>
        <w:tc>
          <w:tcPr>
            <w:tcW w:w="762" w:type="dxa"/>
            <w:tcBorders>
              <w:top w:val="nil"/>
              <w:left w:val="nil"/>
              <w:bottom w:val="single" w:sz="4" w:space="0" w:color="000000"/>
              <w:right w:val="nil"/>
            </w:tcBorders>
            <w:shd w:val="clear" w:color="auto" w:fill="auto"/>
            <w:noWrap/>
            <w:vAlign w:val="center"/>
            <w:hideMark/>
          </w:tcPr>
          <w:p w14:paraId="1A75F99E" w14:textId="77777777" w:rsidR="00EC3FE8" w:rsidRPr="00EC3FE8" w:rsidRDefault="00EC3FE8" w:rsidP="00CB55ED">
            <w:pPr>
              <w:rPr>
                <w:color w:val="000000"/>
                <w:sz w:val="20"/>
                <w:szCs w:val="20"/>
              </w:rPr>
            </w:pPr>
            <w:r w:rsidRPr="00EC3FE8">
              <w:rPr>
                <w:color w:val="000000"/>
                <w:sz w:val="20"/>
                <w:szCs w:val="20"/>
              </w:rPr>
              <w:t>107</w:t>
            </w:r>
          </w:p>
        </w:tc>
        <w:tc>
          <w:tcPr>
            <w:tcW w:w="648" w:type="dxa"/>
            <w:tcBorders>
              <w:top w:val="nil"/>
              <w:left w:val="nil"/>
              <w:bottom w:val="single" w:sz="4" w:space="0" w:color="000000"/>
              <w:right w:val="nil"/>
            </w:tcBorders>
            <w:shd w:val="clear" w:color="auto" w:fill="auto"/>
            <w:noWrap/>
            <w:vAlign w:val="center"/>
            <w:hideMark/>
          </w:tcPr>
          <w:p w14:paraId="3AF5F33F" w14:textId="77777777" w:rsidR="00EC3FE8" w:rsidRPr="00EC3FE8" w:rsidRDefault="00EC3FE8" w:rsidP="00CB55ED">
            <w:pPr>
              <w:rPr>
                <w:color w:val="000000"/>
                <w:sz w:val="20"/>
                <w:szCs w:val="20"/>
              </w:rPr>
            </w:pPr>
            <w:r w:rsidRPr="00EC3FE8">
              <w:rPr>
                <w:color w:val="000000"/>
                <w:sz w:val="20"/>
                <w:szCs w:val="20"/>
              </w:rPr>
              <w:t>154</w:t>
            </w:r>
          </w:p>
        </w:tc>
        <w:tc>
          <w:tcPr>
            <w:tcW w:w="761" w:type="dxa"/>
            <w:tcBorders>
              <w:top w:val="nil"/>
              <w:left w:val="single" w:sz="4" w:space="0" w:color="000000"/>
              <w:bottom w:val="single" w:sz="4" w:space="0" w:color="000000"/>
              <w:right w:val="nil"/>
            </w:tcBorders>
            <w:shd w:val="clear" w:color="auto" w:fill="auto"/>
            <w:noWrap/>
            <w:vAlign w:val="center"/>
            <w:hideMark/>
          </w:tcPr>
          <w:p w14:paraId="0881915B" w14:textId="77777777" w:rsidR="00EC3FE8" w:rsidRPr="00EC3FE8" w:rsidRDefault="00EC3FE8" w:rsidP="00CB55ED">
            <w:pPr>
              <w:rPr>
                <w:color w:val="000000"/>
                <w:sz w:val="20"/>
                <w:szCs w:val="20"/>
              </w:rPr>
            </w:pPr>
            <w:r w:rsidRPr="00EC3FE8">
              <w:rPr>
                <w:color w:val="000000"/>
                <w:sz w:val="20"/>
                <w:szCs w:val="20"/>
              </w:rPr>
              <w:t>29</w:t>
            </w:r>
          </w:p>
        </w:tc>
        <w:tc>
          <w:tcPr>
            <w:tcW w:w="648" w:type="dxa"/>
            <w:tcBorders>
              <w:top w:val="nil"/>
              <w:left w:val="nil"/>
              <w:bottom w:val="single" w:sz="4" w:space="0" w:color="000000"/>
              <w:right w:val="single" w:sz="4" w:space="0" w:color="000000"/>
            </w:tcBorders>
            <w:shd w:val="clear" w:color="auto" w:fill="auto"/>
            <w:noWrap/>
            <w:vAlign w:val="center"/>
            <w:hideMark/>
          </w:tcPr>
          <w:p w14:paraId="6DB1FEE3" w14:textId="77777777" w:rsidR="00EC3FE8" w:rsidRPr="00EC3FE8" w:rsidRDefault="00EC3FE8" w:rsidP="00CB55ED">
            <w:pPr>
              <w:rPr>
                <w:color w:val="000000"/>
                <w:sz w:val="20"/>
                <w:szCs w:val="20"/>
              </w:rPr>
            </w:pPr>
            <w:r w:rsidRPr="00EC3FE8">
              <w:rPr>
                <w:color w:val="000000"/>
                <w:sz w:val="20"/>
                <w:szCs w:val="20"/>
              </w:rPr>
              <w:t>43</w:t>
            </w:r>
          </w:p>
        </w:tc>
        <w:tc>
          <w:tcPr>
            <w:tcW w:w="784" w:type="dxa"/>
            <w:tcBorders>
              <w:top w:val="nil"/>
              <w:left w:val="nil"/>
              <w:bottom w:val="single" w:sz="4" w:space="0" w:color="000000"/>
              <w:right w:val="nil"/>
            </w:tcBorders>
            <w:shd w:val="clear" w:color="auto" w:fill="auto"/>
            <w:noWrap/>
            <w:vAlign w:val="center"/>
            <w:hideMark/>
          </w:tcPr>
          <w:p w14:paraId="608C3875" w14:textId="77777777" w:rsidR="00EC3FE8" w:rsidRPr="00EC3FE8" w:rsidRDefault="00EC3FE8" w:rsidP="00CB55ED">
            <w:pPr>
              <w:rPr>
                <w:color w:val="000000"/>
                <w:sz w:val="20"/>
                <w:szCs w:val="20"/>
              </w:rPr>
            </w:pPr>
            <w:r w:rsidRPr="00EC3FE8">
              <w:rPr>
                <w:color w:val="000000"/>
                <w:sz w:val="20"/>
                <w:szCs w:val="20"/>
              </w:rPr>
              <w:t>27</w:t>
            </w:r>
          </w:p>
        </w:tc>
        <w:tc>
          <w:tcPr>
            <w:tcW w:w="666" w:type="dxa"/>
            <w:tcBorders>
              <w:top w:val="nil"/>
              <w:left w:val="nil"/>
              <w:bottom w:val="single" w:sz="4" w:space="0" w:color="000000"/>
              <w:right w:val="nil"/>
            </w:tcBorders>
            <w:shd w:val="clear" w:color="auto" w:fill="auto"/>
            <w:noWrap/>
            <w:vAlign w:val="center"/>
            <w:hideMark/>
          </w:tcPr>
          <w:p w14:paraId="7E5ED337" w14:textId="77777777" w:rsidR="00EC3FE8" w:rsidRPr="00EC3FE8" w:rsidRDefault="00EC3FE8" w:rsidP="00CB55ED">
            <w:pPr>
              <w:rPr>
                <w:color w:val="000000"/>
                <w:sz w:val="20"/>
                <w:szCs w:val="20"/>
              </w:rPr>
            </w:pPr>
            <w:r w:rsidRPr="00EC3FE8">
              <w:rPr>
                <w:color w:val="000000"/>
                <w:sz w:val="20"/>
                <w:szCs w:val="20"/>
              </w:rPr>
              <w:t>23</w:t>
            </w:r>
          </w:p>
        </w:tc>
        <w:tc>
          <w:tcPr>
            <w:tcW w:w="761" w:type="dxa"/>
            <w:tcBorders>
              <w:top w:val="nil"/>
              <w:left w:val="single" w:sz="4" w:space="0" w:color="000000"/>
              <w:bottom w:val="single" w:sz="4" w:space="0" w:color="000000"/>
              <w:right w:val="nil"/>
            </w:tcBorders>
            <w:shd w:val="clear" w:color="auto" w:fill="auto"/>
            <w:noWrap/>
            <w:vAlign w:val="center"/>
            <w:hideMark/>
          </w:tcPr>
          <w:p w14:paraId="16D9E8B5" w14:textId="77777777" w:rsidR="00EC3FE8" w:rsidRPr="00EC3FE8" w:rsidRDefault="00EC3FE8" w:rsidP="00CB55ED">
            <w:pPr>
              <w:rPr>
                <w:color w:val="000000"/>
                <w:sz w:val="20"/>
                <w:szCs w:val="20"/>
              </w:rPr>
            </w:pPr>
            <w:r w:rsidRPr="00EC3FE8">
              <w:rPr>
                <w:color w:val="000000"/>
                <w:sz w:val="20"/>
                <w:szCs w:val="20"/>
              </w:rPr>
              <w:t>524</w:t>
            </w:r>
          </w:p>
        </w:tc>
        <w:tc>
          <w:tcPr>
            <w:tcW w:w="1800" w:type="dxa"/>
            <w:tcBorders>
              <w:top w:val="nil"/>
              <w:left w:val="nil"/>
              <w:bottom w:val="single" w:sz="4" w:space="0" w:color="000000"/>
              <w:right w:val="nil"/>
            </w:tcBorders>
            <w:shd w:val="clear" w:color="auto" w:fill="auto"/>
            <w:noWrap/>
            <w:vAlign w:val="center"/>
            <w:hideMark/>
          </w:tcPr>
          <w:p w14:paraId="40C127D1" w14:textId="77777777" w:rsidR="00EC3FE8" w:rsidRPr="00EC3FE8" w:rsidRDefault="00EC3FE8" w:rsidP="00CB55ED">
            <w:pPr>
              <w:rPr>
                <w:color w:val="000000"/>
                <w:sz w:val="20"/>
                <w:szCs w:val="20"/>
              </w:rPr>
            </w:pPr>
            <w:r w:rsidRPr="00EC3FE8">
              <w:rPr>
                <w:color w:val="000000"/>
                <w:sz w:val="20"/>
                <w:szCs w:val="20"/>
              </w:rPr>
              <w:t>405 (352, 445)</w:t>
            </w:r>
          </w:p>
        </w:tc>
        <w:tc>
          <w:tcPr>
            <w:tcW w:w="1800" w:type="dxa"/>
            <w:tcBorders>
              <w:top w:val="nil"/>
              <w:left w:val="nil"/>
              <w:bottom w:val="single" w:sz="4" w:space="0" w:color="000000"/>
              <w:right w:val="single" w:sz="4" w:space="0" w:color="000000"/>
            </w:tcBorders>
            <w:shd w:val="clear" w:color="auto" w:fill="auto"/>
            <w:noWrap/>
            <w:vAlign w:val="center"/>
            <w:hideMark/>
          </w:tcPr>
          <w:p w14:paraId="4D216261" w14:textId="77777777" w:rsidR="00EC3FE8" w:rsidRPr="00EC3FE8" w:rsidRDefault="00EC3FE8" w:rsidP="00CB55ED">
            <w:pPr>
              <w:rPr>
                <w:color w:val="000000"/>
                <w:sz w:val="20"/>
                <w:szCs w:val="20"/>
              </w:rPr>
            </w:pPr>
            <w:r w:rsidRPr="00EC3FE8">
              <w:rPr>
                <w:color w:val="000000"/>
                <w:sz w:val="20"/>
                <w:szCs w:val="20"/>
              </w:rPr>
              <w:t>0.30 (0.06, 0.50)</w:t>
            </w:r>
          </w:p>
        </w:tc>
      </w:tr>
    </w:tbl>
    <w:p w14:paraId="699DB65D" w14:textId="77777777" w:rsidR="00EC3FE8" w:rsidRDefault="00EC3FE8">
      <w:r>
        <w:br w:type="page"/>
      </w:r>
    </w:p>
    <w:tbl>
      <w:tblPr>
        <w:tblW w:w="14739" w:type="dxa"/>
        <w:tblLook w:val="04A0" w:firstRow="1" w:lastRow="0" w:firstColumn="1" w:lastColumn="0" w:noHBand="0" w:noVBand="1"/>
      </w:tblPr>
      <w:tblGrid>
        <w:gridCol w:w="1780"/>
        <w:gridCol w:w="826"/>
        <w:gridCol w:w="648"/>
        <w:gridCol w:w="763"/>
        <w:gridCol w:w="648"/>
        <w:gridCol w:w="763"/>
        <w:gridCol w:w="648"/>
        <w:gridCol w:w="763"/>
        <w:gridCol w:w="648"/>
        <w:gridCol w:w="763"/>
        <w:gridCol w:w="648"/>
        <w:gridCol w:w="821"/>
        <w:gridCol w:w="662"/>
        <w:gridCol w:w="761"/>
        <w:gridCol w:w="1800"/>
        <w:gridCol w:w="1802"/>
      </w:tblGrid>
      <w:tr w:rsidR="009E3560" w14:paraId="1766F0BE" w14:textId="77777777" w:rsidTr="009E3560">
        <w:trPr>
          <w:trHeight w:val="600"/>
        </w:trPr>
        <w:tc>
          <w:tcPr>
            <w:tcW w:w="1780" w:type="dxa"/>
            <w:tcBorders>
              <w:top w:val="single" w:sz="4" w:space="0" w:color="000000"/>
              <w:left w:val="single" w:sz="4" w:space="0" w:color="000000"/>
              <w:bottom w:val="single" w:sz="4" w:space="0" w:color="000000"/>
              <w:right w:val="nil"/>
            </w:tcBorders>
            <w:shd w:val="clear" w:color="auto" w:fill="auto"/>
            <w:vAlign w:val="center"/>
            <w:hideMark/>
          </w:tcPr>
          <w:p w14:paraId="54F60D04" w14:textId="77777777" w:rsidR="00A86921" w:rsidRDefault="009E3560" w:rsidP="009E3560">
            <w:pPr>
              <w:jc w:val="center"/>
              <w:rPr>
                <w:b/>
                <w:bCs/>
                <w:color w:val="000000"/>
                <w:sz w:val="20"/>
                <w:szCs w:val="20"/>
              </w:rPr>
            </w:pPr>
            <w:r>
              <w:rPr>
                <w:b/>
                <w:bCs/>
                <w:color w:val="000000"/>
                <w:sz w:val="20"/>
                <w:szCs w:val="20"/>
              </w:rPr>
              <w:lastRenderedPageBreak/>
              <w:t>Emissions</w:t>
            </w:r>
          </w:p>
          <w:p w14:paraId="74C9BACE" w14:textId="33BB5E49" w:rsidR="009E3560" w:rsidRDefault="009E3560" w:rsidP="009E3560">
            <w:pPr>
              <w:jc w:val="center"/>
              <w:rPr>
                <w:b/>
                <w:bCs/>
                <w:color w:val="000000"/>
                <w:sz w:val="20"/>
                <w:szCs w:val="20"/>
              </w:rPr>
            </w:pPr>
            <w:r>
              <w:rPr>
                <w:b/>
                <w:bCs/>
                <w:color w:val="000000"/>
                <w:sz w:val="20"/>
                <w:szCs w:val="20"/>
              </w:rPr>
              <w:t>(Gg a</w:t>
            </w:r>
            <w:r>
              <w:rPr>
                <w:b/>
                <w:bCs/>
                <w:color w:val="000000"/>
                <w:sz w:val="20"/>
                <w:szCs w:val="20"/>
                <w:vertAlign w:val="superscript"/>
              </w:rPr>
              <w:t>-1</w:t>
            </w:r>
            <w:r>
              <w:rPr>
                <w:b/>
                <w:bCs/>
                <w:color w:val="000000"/>
                <w:sz w:val="20"/>
                <w:szCs w:val="20"/>
              </w:rPr>
              <w:t>)</w:t>
            </w:r>
            <w:r w:rsidR="00A86921">
              <w:rPr>
                <w:color w:val="000000"/>
                <w:sz w:val="20"/>
                <w:szCs w:val="20"/>
                <w:vertAlign w:val="superscript"/>
              </w:rPr>
              <w:t>1</w:t>
            </w:r>
          </w:p>
        </w:tc>
        <w:tc>
          <w:tcPr>
            <w:tcW w:w="1469" w:type="dxa"/>
            <w:gridSpan w:val="2"/>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7A10547D" w14:textId="77777777" w:rsidR="009E3560" w:rsidRDefault="009E3560" w:rsidP="009E3560">
            <w:pPr>
              <w:jc w:val="center"/>
              <w:rPr>
                <w:b/>
                <w:bCs/>
                <w:color w:val="000000"/>
                <w:sz w:val="20"/>
                <w:szCs w:val="20"/>
              </w:rPr>
            </w:pPr>
            <w:r>
              <w:rPr>
                <w:b/>
                <w:bCs/>
                <w:color w:val="000000"/>
                <w:sz w:val="20"/>
                <w:szCs w:val="20"/>
              </w:rPr>
              <w:t>Livestock</w:t>
            </w:r>
          </w:p>
        </w:tc>
        <w:tc>
          <w:tcPr>
            <w:tcW w:w="1411" w:type="dxa"/>
            <w:gridSpan w:val="2"/>
            <w:tcBorders>
              <w:top w:val="single" w:sz="4" w:space="0" w:color="000000"/>
              <w:left w:val="nil"/>
              <w:bottom w:val="single" w:sz="4" w:space="0" w:color="000000"/>
              <w:right w:val="nil"/>
            </w:tcBorders>
            <w:shd w:val="clear" w:color="auto" w:fill="auto"/>
            <w:vAlign w:val="center"/>
            <w:hideMark/>
          </w:tcPr>
          <w:p w14:paraId="5F862FBA" w14:textId="77777777" w:rsidR="009E3560" w:rsidRDefault="009E3560" w:rsidP="009E3560">
            <w:pPr>
              <w:jc w:val="center"/>
              <w:rPr>
                <w:b/>
                <w:bCs/>
                <w:color w:val="000000"/>
                <w:sz w:val="20"/>
                <w:szCs w:val="20"/>
              </w:rPr>
            </w:pPr>
            <w:r>
              <w:rPr>
                <w:b/>
                <w:bCs/>
                <w:color w:val="000000"/>
                <w:sz w:val="20"/>
                <w:szCs w:val="20"/>
              </w:rPr>
              <w:t>Oil &amp; natural gas</w:t>
            </w:r>
          </w:p>
        </w:tc>
        <w:tc>
          <w:tcPr>
            <w:tcW w:w="1411" w:type="dxa"/>
            <w:gridSpan w:val="2"/>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39E1D733" w14:textId="77777777" w:rsidR="009E3560" w:rsidRDefault="009E3560" w:rsidP="009E3560">
            <w:pPr>
              <w:jc w:val="center"/>
              <w:rPr>
                <w:b/>
                <w:bCs/>
                <w:color w:val="000000"/>
                <w:sz w:val="20"/>
                <w:szCs w:val="20"/>
              </w:rPr>
            </w:pPr>
            <w:r>
              <w:rPr>
                <w:b/>
                <w:bCs/>
                <w:color w:val="000000"/>
                <w:sz w:val="20"/>
                <w:szCs w:val="20"/>
              </w:rPr>
              <w:t>Coal</w:t>
            </w:r>
          </w:p>
        </w:tc>
        <w:tc>
          <w:tcPr>
            <w:tcW w:w="1411" w:type="dxa"/>
            <w:gridSpan w:val="2"/>
            <w:tcBorders>
              <w:top w:val="single" w:sz="4" w:space="0" w:color="000000"/>
              <w:left w:val="nil"/>
              <w:bottom w:val="single" w:sz="4" w:space="0" w:color="000000"/>
              <w:right w:val="nil"/>
            </w:tcBorders>
            <w:shd w:val="clear" w:color="auto" w:fill="auto"/>
            <w:vAlign w:val="center"/>
            <w:hideMark/>
          </w:tcPr>
          <w:p w14:paraId="28099732" w14:textId="77777777" w:rsidR="009E3560" w:rsidRDefault="009E3560" w:rsidP="009E3560">
            <w:pPr>
              <w:jc w:val="center"/>
              <w:rPr>
                <w:b/>
                <w:bCs/>
                <w:color w:val="000000"/>
                <w:sz w:val="20"/>
                <w:szCs w:val="20"/>
              </w:rPr>
            </w:pPr>
            <w:r>
              <w:rPr>
                <w:b/>
                <w:bCs/>
                <w:color w:val="000000"/>
                <w:sz w:val="20"/>
                <w:szCs w:val="20"/>
              </w:rPr>
              <w:t>Landfills</w:t>
            </w:r>
          </w:p>
        </w:tc>
        <w:tc>
          <w:tcPr>
            <w:tcW w:w="1411" w:type="dxa"/>
            <w:gridSpan w:val="2"/>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12FA2093" w14:textId="77777777" w:rsidR="009E3560" w:rsidRDefault="009E3560" w:rsidP="009E3560">
            <w:pPr>
              <w:jc w:val="center"/>
              <w:rPr>
                <w:b/>
                <w:bCs/>
                <w:color w:val="000000"/>
                <w:sz w:val="20"/>
                <w:szCs w:val="20"/>
              </w:rPr>
            </w:pPr>
            <w:r>
              <w:rPr>
                <w:b/>
                <w:bCs/>
                <w:color w:val="000000"/>
                <w:sz w:val="20"/>
                <w:szCs w:val="20"/>
              </w:rPr>
              <w:t>Wastewater</w:t>
            </w:r>
          </w:p>
        </w:tc>
        <w:tc>
          <w:tcPr>
            <w:tcW w:w="1483" w:type="dxa"/>
            <w:gridSpan w:val="2"/>
            <w:tcBorders>
              <w:top w:val="single" w:sz="4" w:space="0" w:color="000000"/>
              <w:left w:val="nil"/>
              <w:bottom w:val="single" w:sz="4" w:space="0" w:color="000000"/>
              <w:right w:val="nil"/>
            </w:tcBorders>
            <w:shd w:val="clear" w:color="auto" w:fill="auto"/>
            <w:vAlign w:val="center"/>
            <w:hideMark/>
          </w:tcPr>
          <w:p w14:paraId="20C05EDA" w14:textId="77777777" w:rsidR="009E3560" w:rsidRDefault="009E3560" w:rsidP="009E3560">
            <w:pPr>
              <w:jc w:val="center"/>
              <w:rPr>
                <w:b/>
                <w:bCs/>
                <w:color w:val="000000"/>
                <w:sz w:val="20"/>
                <w:szCs w:val="20"/>
              </w:rPr>
            </w:pPr>
            <w:r>
              <w:rPr>
                <w:b/>
                <w:bCs/>
                <w:color w:val="000000"/>
                <w:sz w:val="20"/>
                <w:szCs w:val="20"/>
              </w:rPr>
              <w:t>Other anthropogenic</w:t>
            </w:r>
          </w:p>
        </w:tc>
        <w:tc>
          <w:tcPr>
            <w:tcW w:w="4363" w:type="dxa"/>
            <w:gridSpan w:val="3"/>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0F03948F" w14:textId="77777777" w:rsidR="009E3560" w:rsidRDefault="009E3560" w:rsidP="009E3560">
            <w:pPr>
              <w:jc w:val="center"/>
              <w:rPr>
                <w:b/>
                <w:bCs/>
                <w:color w:val="000000"/>
                <w:sz w:val="20"/>
                <w:szCs w:val="20"/>
              </w:rPr>
            </w:pPr>
            <w:r>
              <w:rPr>
                <w:b/>
                <w:bCs/>
                <w:color w:val="000000"/>
                <w:sz w:val="20"/>
                <w:szCs w:val="20"/>
              </w:rPr>
              <w:t>Total</w:t>
            </w:r>
          </w:p>
        </w:tc>
      </w:tr>
      <w:tr w:rsidR="009E3560" w14:paraId="4C275F1C" w14:textId="77777777" w:rsidTr="009E3560">
        <w:trPr>
          <w:trHeight w:val="380"/>
        </w:trPr>
        <w:tc>
          <w:tcPr>
            <w:tcW w:w="1780" w:type="dxa"/>
            <w:tcBorders>
              <w:top w:val="single" w:sz="4" w:space="0" w:color="000000"/>
              <w:left w:val="single" w:sz="4" w:space="0" w:color="000000"/>
              <w:bottom w:val="single" w:sz="4" w:space="0" w:color="000000"/>
              <w:right w:val="nil"/>
            </w:tcBorders>
            <w:shd w:val="clear" w:color="auto" w:fill="auto"/>
            <w:noWrap/>
            <w:vAlign w:val="center"/>
            <w:hideMark/>
          </w:tcPr>
          <w:p w14:paraId="632E64BD" w14:textId="77777777" w:rsidR="009E3560" w:rsidRDefault="009E3560">
            <w:pPr>
              <w:rPr>
                <w:b/>
                <w:bCs/>
                <w:color w:val="000000"/>
                <w:sz w:val="20"/>
                <w:szCs w:val="20"/>
              </w:rPr>
            </w:pPr>
            <w:r>
              <w:rPr>
                <w:b/>
                <w:bCs/>
                <w:color w:val="000000"/>
                <w:sz w:val="20"/>
                <w:szCs w:val="20"/>
              </w:rPr>
              <w:t>State</w:t>
            </w:r>
          </w:p>
        </w:tc>
        <w:tc>
          <w:tcPr>
            <w:tcW w:w="821" w:type="dxa"/>
            <w:tcBorders>
              <w:top w:val="single" w:sz="4" w:space="0" w:color="000000"/>
              <w:left w:val="single" w:sz="4" w:space="0" w:color="000000"/>
              <w:bottom w:val="single" w:sz="4" w:space="0" w:color="000000"/>
              <w:right w:val="nil"/>
            </w:tcBorders>
            <w:shd w:val="clear" w:color="auto" w:fill="auto"/>
            <w:noWrap/>
            <w:vAlign w:val="center"/>
            <w:hideMark/>
          </w:tcPr>
          <w:p w14:paraId="05DB9DF3" w14:textId="7769BF1D" w:rsidR="009E3560" w:rsidRDefault="009E3560">
            <w:pPr>
              <w:jc w:val="right"/>
              <w:rPr>
                <w:b/>
                <w:bCs/>
                <w:color w:val="000000"/>
                <w:sz w:val="20"/>
                <w:szCs w:val="20"/>
              </w:rPr>
            </w:pPr>
            <w:r>
              <w:rPr>
                <w:b/>
                <w:bCs/>
                <w:color w:val="000000"/>
                <w:sz w:val="20"/>
                <w:szCs w:val="20"/>
              </w:rPr>
              <w:t>GHGI</w:t>
            </w:r>
            <w:r w:rsidRPr="00CB55ED">
              <w:rPr>
                <w:color w:val="000000"/>
                <w:sz w:val="20"/>
                <w:szCs w:val="20"/>
                <w:vertAlign w:val="superscript"/>
              </w:rPr>
              <w:t>2</w:t>
            </w:r>
          </w:p>
        </w:tc>
        <w:tc>
          <w:tcPr>
            <w:tcW w:w="648" w:type="dxa"/>
            <w:tcBorders>
              <w:top w:val="single" w:sz="4" w:space="0" w:color="000000"/>
              <w:left w:val="nil"/>
              <w:bottom w:val="single" w:sz="4" w:space="0" w:color="000000"/>
              <w:right w:val="single" w:sz="4" w:space="0" w:color="000000"/>
            </w:tcBorders>
            <w:shd w:val="clear" w:color="auto" w:fill="auto"/>
            <w:noWrap/>
            <w:vAlign w:val="center"/>
            <w:hideMark/>
          </w:tcPr>
          <w:p w14:paraId="55472D59" w14:textId="19055B97" w:rsidR="009E3560" w:rsidRDefault="009E3560">
            <w:pPr>
              <w:jc w:val="right"/>
              <w:rPr>
                <w:b/>
                <w:bCs/>
                <w:color w:val="000000"/>
                <w:sz w:val="20"/>
                <w:szCs w:val="20"/>
              </w:rPr>
            </w:pPr>
            <w:r>
              <w:rPr>
                <w:b/>
                <w:bCs/>
                <w:color w:val="000000"/>
                <w:sz w:val="20"/>
                <w:szCs w:val="20"/>
              </w:rPr>
              <w:t>x̂</w:t>
            </w:r>
            <w:r>
              <w:rPr>
                <w:color w:val="000000"/>
                <w:sz w:val="20"/>
                <w:szCs w:val="20"/>
                <w:vertAlign w:val="superscript"/>
              </w:rPr>
              <w:t>3</w:t>
            </w:r>
          </w:p>
        </w:tc>
        <w:tc>
          <w:tcPr>
            <w:tcW w:w="763" w:type="dxa"/>
            <w:tcBorders>
              <w:top w:val="single" w:sz="4" w:space="0" w:color="000000"/>
              <w:left w:val="single" w:sz="4" w:space="0" w:color="000000"/>
              <w:bottom w:val="single" w:sz="4" w:space="0" w:color="000000"/>
              <w:right w:val="nil"/>
            </w:tcBorders>
            <w:shd w:val="clear" w:color="auto" w:fill="auto"/>
            <w:noWrap/>
            <w:vAlign w:val="center"/>
            <w:hideMark/>
          </w:tcPr>
          <w:p w14:paraId="26A38068" w14:textId="77777777" w:rsidR="009E3560" w:rsidRDefault="009E3560">
            <w:pPr>
              <w:jc w:val="right"/>
              <w:rPr>
                <w:b/>
                <w:bCs/>
                <w:color w:val="000000"/>
                <w:sz w:val="20"/>
                <w:szCs w:val="20"/>
              </w:rPr>
            </w:pPr>
            <w:r>
              <w:rPr>
                <w:b/>
                <w:bCs/>
                <w:color w:val="000000"/>
                <w:sz w:val="20"/>
                <w:szCs w:val="20"/>
              </w:rPr>
              <w:t>GHGI</w:t>
            </w:r>
          </w:p>
        </w:tc>
        <w:tc>
          <w:tcPr>
            <w:tcW w:w="648" w:type="dxa"/>
            <w:tcBorders>
              <w:top w:val="single" w:sz="4" w:space="0" w:color="000000"/>
              <w:left w:val="nil"/>
              <w:bottom w:val="single" w:sz="4" w:space="0" w:color="000000"/>
              <w:right w:val="nil"/>
            </w:tcBorders>
            <w:shd w:val="clear" w:color="auto" w:fill="auto"/>
            <w:noWrap/>
            <w:vAlign w:val="center"/>
            <w:hideMark/>
          </w:tcPr>
          <w:p w14:paraId="6981DDC9" w14:textId="77777777" w:rsidR="009E3560" w:rsidRDefault="009E3560">
            <w:pPr>
              <w:jc w:val="right"/>
              <w:rPr>
                <w:b/>
                <w:bCs/>
                <w:color w:val="000000"/>
                <w:sz w:val="20"/>
                <w:szCs w:val="20"/>
              </w:rPr>
            </w:pPr>
            <w:r>
              <w:rPr>
                <w:b/>
                <w:bCs/>
                <w:color w:val="000000"/>
                <w:sz w:val="20"/>
                <w:szCs w:val="20"/>
              </w:rPr>
              <w:t>x̂</w:t>
            </w:r>
          </w:p>
        </w:tc>
        <w:tc>
          <w:tcPr>
            <w:tcW w:w="763" w:type="dxa"/>
            <w:tcBorders>
              <w:top w:val="single" w:sz="4" w:space="0" w:color="000000"/>
              <w:left w:val="single" w:sz="4" w:space="0" w:color="000000"/>
              <w:bottom w:val="single" w:sz="4" w:space="0" w:color="000000"/>
              <w:right w:val="nil"/>
            </w:tcBorders>
            <w:shd w:val="clear" w:color="auto" w:fill="auto"/>
            <w:noWrap/>
            <w:vAlign w:val="center"/>
            <w:hideMark/>
          </w:tcPr>
          <w:p w14:paraId="36265737" w14:textId="77777777" w:rsidR="009E3560" w:rsidRDefault="009E3560">
            <w:pPr>
              <w:jc w:val="right"/>
              <w:rPr>
                <w:b/>
                <w:bCs/>
                <w:color w:val="000000"/>
                <w:sz w:val="20"/>
                <w:szCs w:val="20"/>
              </w:rPr>
            </w:pPr>
            <w:r>
              <w:rPr>
                <w:b/>
                <w:bCs/>
                <w:color w:val="000000"/>
                <w:sz w:val="20"/>
                <w:szCs w:val="20"/>
              </w:rPr>
              <w:t>GHGI</w:t>
            </w:r>
          </w:p>
        </w:tc>
        <w:tc>
          <w:tcPr>
            <w:tcW w:w="648" w:type="dxa"/>
            <w:tcBorders>
              <w:top w:val="single" w:sz="4" w:space="0" w:color="000000"/>
              <w:left w:val="nil"/>
              <w:bottom w:val="single" w:sz="4" w:space="0" w:color="000000"/>
              <w:right w:val="single" w:sz="4" w:space="0" w:color="000000"/>
            </w:tcBorders>
            <w:shd w:val="clear" w:color="auto" w:fill="auto"/>
            <w:noWrap/>
            <w:vAlign w:val="center"/>
            <w:hideMark/>
          </w:tcPr>
          <w:p w14:paraId="77ECA1BC" w14:textId="77777777" w:rsidR="009E3560" w:rsidRDefault="009E3560">
            <w:pPr>
              <w:jc w:val="right"/>
              <w:rPr>
                <w:b/>
                <w:bCs/>
                <w:color w:val="000000"/>
                <w:sz w:val="20"/>
                <w:szCs w:val="20"/>
              </w:rPr>
            </w:pPr>
            <w:r>
              <w:rPr>
                <w:b/>
                <w:bCs/>
                <w:color w:val="000000"/>
                <w:sz w:val="20"/>
                <w:szCs w:val="20"/>
              </w:rPr>
              <w:t>x̂</w:t>
            </w:r>
          </w:p>
        </w:tc>
        <w:tc>
          <w:tcPr>
            <w:tcW w:w="763" w:type="dxa"/>
            <w:tcBorders>
              <w:top w:val="single" w:sz="4" w:space="0" w:color="000000"/>
              <w:left w:val="single" w:sz="4" w:space="0" w:color="000000"/>
              <w:bottom w:val="single" w:sz="4" w:space="0" w:color="000000"/>
              <w:right w:val="nil"/>
            </w:tcBorders>
            <w:shd w:val="clear" w:color="auto" w:fill="auto"/>
            <w:noWrap/>
            <w:vAlign w:val="center"/>
            <w:hideMark/>
          </w:tcPr>
          <w:p w14:paraId="4C059172" w14:textId="77777777" w:rsidR="009E3560" w:rsidRDefault="009E3560">
            <w:pPr>
              <w:jc w:val="right"/>
              <w:rPr>
                <w:b/>
                <w:bCs/>
                <w:color w:val="000000"/>
                <w:sz w:val="20"/>
                <w:szCs w:val="20"/>
              </w:rPr>
            </w:pPr>
            <w:r>
              <w:rPr>
                <w:b/>
                <w:bCs/>
                <w:color w:val="000000"/>
                <w:sz w:val="20"/>
                <w:szCs w:val="20"/>
              </w:rPr>
              <w:t>GHGI</w:t>
            </w:r>
          </w:p>
        </w:tc>
        <w:tc>
          <w:tcPr>
            <w:tcW w:w="648" w:type="dxa"/>
            <w:tcBorders>
              <w:top w:val="single" w:sz="4" w:space="0" w:color="000000"/>
              <w:left w:val="nil"/>
              <w:bottom w:val="single" w:sz="4" w:space="0" w:color="000000"/>
              <w:right w:val="nil"/>
            </w:tcBorders>
            <w:shd w:val="clear" w:color="auto" w:fill="auto"/>
            <w:noWrap/>
            <w:vAlign w:val="center"/>
            <w:hideMark/>
          </w:tcPr>
          <w:p w14:paraId="0CA9AED7" w14:textId="77777777" w:rsidR="009E3560" w:rsidRDefault="009E3560">
            <w:pPr>
              <w:jc w:val="right"/>
              <w:rPr>
                <w:b/>
                <w:bCs/>
                <w:color w:val="000000"/>
                <w:sz w:val="20"/>
                <w:szCs w:val="20"/>
              </w:rPr>
            </w:pPr>
            <w:r>
              <w:rPr>
                <w:b/>
                <w:bCs/>
                <w:color w:val="000000"/>
                <w:sz w:val="20"/>
                <w:szCs w:val="20"/>
              </w:rPr>
              <w:t>x̂</w:t>
            </w:r>
          </w:p>
        </w:tc>
        <w:tc>
          <w:tcPr>
            <w:tcW w:w="763" w:type="dxa"/>
            <w:tcBorders>
              <w:top w:val="single" w:sz="4" w:space="0" w:color="000000"/>
              <w:left w:val="single" w:sz="4" w:space="0" w:color="000000"/>
              <w:bottom w:val="single" w:sz="4" w:space="0" w:color="000000"/>
              <w:right w:val="nil"/>
            </w:tcBorders>
            <w:shd w:val="clear" w:color="auto" w:fill="auto"/>
            <w:noWrap/>
            <w:vAlign w:val="center"/>
            <w:hideMark/>
          </w:tcPr>
          <w:p w14:paraId="64A51B36" w14:textId="77777777" w:rsidR="009E3560" w:rsidRDefault="009E3560">
            <w:pPr>
              <w:jc w:val="right"/>
              <w:rPr>
                <w:b/>
                <w:bCs/>
                <w:color w:val="000000"/>
                <w:sz w:val="20"/>
                <w:szCs w:val="20"/>
              </w:rPr>
            </w:pPr>
            <w:r>
              <w:rPr>
                <w:b/>
                <w:bCs/>
                <w:color w:val="000000"/>
                <w:sz w:val="20"/>
                <w:szCs w:val="20"/>
              </w:rPr>
              <w:t>GHGI</w:t>
            </w:r>
          </w:p>
        </w:tc>
        <w:tc>
          <w:tcPr>
            <w:tcW w:w="648" w:type="dxa"/>
            <w:tcBorders>
              <w:top w:val="single" w:sz="4" w:space="0" w:color="000000"/>
              <w:left w:val="nil"/>
              <w:bottom w:val="single" w:sz="4" w:space="0" w:color="000000"/>
              <w:right w:val="single" w:sz="4" w:space="0" w:color="000000"/>
            </w:tcBorders>
            <w:shd w:val="clear" w:color="auto" w:fill="auto"/>
            <w:noWrap/>
            <w:vAlign w:val="center"/>
            <w:hideMark/>
          </w:tcPr>
          <w:p w14:paraId="2D11CDCC" w14:textId="77777777" w:rsidR="009E3560" w:rsidRDefault="009E3560">
            <w:pPr>
              <w:jc w:val="right"/>
              <w:rPr>
                <w:b/>
                <w:bCs/>
                <w:color w:val="000000"/>
                <w:sz w:val="20"/>
                <w:szCs w:val="20"/>
              </w:rPr>
            </w:pPr>
            <w:r>
              <w:rPr>
                <w:b/>
                <w:bCs/>
                <w:color w:val="000000"/>
                <w:sz w:val="20"/>
                <w:szCs w:val="20"/>
              </w:rPr>
              <w:t>x̂</w:t>
            </w:r>
          </w:p>
        </w:tc>
        <w:tc>
          <w:tcPr>
            <w:tcW w:w="821" w:type="dxa"/>
            <w:tcBorders>
              <w:top w:val="single" w:sz="4" w:space="0" w:color="000000"/>
              <w:left w:val="single" w:sz="4" w:space="0" w:color="000000"/>
              <w:bottom w:val="single" w:sz="4" w:space="0" w:color="000000"/>
              <w:right w:val="nil"/>
            </w:tcBorders>
            <w:shd w:val="clear" w:color="auto" w:fill="auto"/>
            <w:noWrap/>
            <w:vAlign w:val="center"/>
            <w:hideMark/>
          </w:tcPr>
          <w:p w14:paraId="1F10C328" w14:textId="77777777" w:rsidR="009E3560" w:rsidRDefault="009E3560">
            <w:pPr>
              <w:jc w:val="right"/>
              <w:rPr>
                <w:b/>
                <w:bCs/>
                <w:color w:val="000000"/>
                <w:sz w:val="20"/>
                <w:szCs w:val="20"/>
              </w:rPr>
            </w:pPr>
            <w:r>
              <w:rPr>
                <w:b/>
                <w:bCs/>
                <w:color w:val="000000"/>
                <w:sz w:val="20"/>
                <w:szCs w:val="20"/>
              </w:rPr>
              <w:t>GHGI</w:t>
            </w:r>
          </w:p>
        </w:tc>
        <w:tc>
          <w:tcPr>
            <w:tcW w:w="662" w:type="dxa"/>
            <w:tcBorders>
              <w:top w:val="single" w:sz="4" w:space="0" w:color="000000"/>
              <w:left w:val="nil"/>
              <w:bottom w:val="single" w:sz="4" w:space="0" w:color="000000"/>
              <w:right w:val="nil"/>
            </w:tcBorders>
            <w:shd w:val="clear" w:color="auto" w:fill="auto"/>
            <w:noWrap/>
            <w:vAlign w:val="center"/>
            <w:hideMark/>
          </w:tcPr>
          <w:p w14:paraId="611BAA46" w14:textId="77777777" w:rsidR="009E3560" w:rsidRDefault="009E3560">
            <w:pPr>
              <w:jc w:val="right"/>
              <w:rPr>
                <w:b/>
                <w:bCs/>
                <w:color w:val="000000"/>
                <w:sz w:val="20"/>
                <w:szCs w:val="20"/>
              </w:rPr>
            </w:pPr>
            <w:r>
              <w:rPr>
                <w:b/>
                <w:bCs/>
                <w:color w:val="000000"/>
                <w:sz w:val="20"/>
                <w:szCs w:val="20"/>
              </w:rPr>
              <w:t>x̂</w:t>
            </w:r>
          </w:p>
        </w:tc>
        <w:tc>
          <w:tcPr>
            <w:tcW w:w="761" w:type="dxa"/>
            <w:tcBorders>
              <w:top w:val="single" w:sz="4" w:space="0" w:color="000000"/>
              <w:left w:val="single" w:sz="4" w:space="0" w:color="000000"/>
              <w:bottom w:val="single" w:sz="4" w:space="0" w:color="000000"/>
              <w:right w:val="nil"/>
            </w:tcBorders>
            <w:shd w:val="clear" w:color="auto" w:fill="auto"/>
            <w:noWrap/>
            <w:vAlign w:val="center"/>
            <w:hideMark/>
          </w:tcPr>
          <w:p w14:paraId="7D6029F9" w14:textId="77777777" w:rsidR="009E3560" w:rsidRDefault="009E3560">
            <w:pPr>
              <w:jc w:val="right"/>
              <w:rPr>
                <w:b/>
                <w:bCs/>
                <w:color w:val="000000"/>
                <w:sz w:val="20"/>
                <w:szCs w:val="20"/>
              </w:rPr>
            </w:pPr>
            <w:r>
              <w:rPr>
                <w:b/>
                <w:bCs/>
                <w:color w:val="000000"/>
                <w:sz w:val="20"/>
                <w:szCs w:val="20"/>
              </w:rPr>
              <w:t>GHGI</w:t>
            </w:r>
          </w:p>
        </w:tc>
        <w:tc>
          <w:tcPr>
            <w:tcW w:w="1800" w:type="dxa"/>
            <w:tcBorders>
              <w:top w:val="single" w:sz="4" w:space="0" w:color="000000"/>
              <w:left w:val="nil"/>
              <w:bottom w:val="single" w:sz="4" w:space="0" w:color="000000"/>
              <w:right w:val="nil"/>
            </w:tcBorders>
            <w:shd w:val="clear" w:color="auto" w:fill="auto"/>
            <w:noWrap/>
            <w:vAlign w:val="center"/>
            <w:hideMark/>
          </w:tcPr>
          <w:p w14:paraId="6D3740E5" w14:textId="0719DE37" w:rsidR="009E3560" w:rsidRDefault="009E3560">
            <w:pPr>
              <w:jc w:val="right"/>
              <w:rPr>
                <w:b/>
                <w:bCs/>
                <w:color w:val="000000"/>
                <w:sz w:val="20"/>
                <w:szCs w:val="20"/>
              </w:rPr>
            </w:pPr>
            <w:r>
              <w:rPr>
                <w:b/>
                <w:bCs/>
                <w:color w:val="000000"/>
                <w:sz w:val="20"/>
                <w:szCs w:val="20"/>
              </w:rPr>
              <w:t>x̂</w:t>
            </w:r>
            <w:r>
              <w:rPr>
                <w:color w:val="000000"/>
                <w:sz w:val="20"/>
                <w:szCs w:val="20"/>
                <w:vertAlign w:val="superscript"/>
              </w:rPr>
              <w:t>4</w:t>
            </w:r>
          </w:p>
        </w:tc>
        <w:tc>
          <w:tcPr>
            <w:tcW w:w="1802" w:type="dxa"/>
            <w:tcBorders>
              <w:top w:val="single" w:sz="4" w:space="0" w:color="000000"/>
              <w:left w:val="nil"/>
              <w:bottom w:val="single" w:sz="4" w:space="0" w:color="000000"/>
              <w:right w:val="single" w:sz="4" w:space="0" w:color="000000"/>
            </w:tcBorders>
            <w:shd w:val="clear" w:color="auto" w:fill="auto"/>
            <w:noWrap/>
            <w:vAlign w:val="center"/>
            <w:hideMark/>
          </w:tcPr>
          <w:p w14:paraId="7BC192BD" w14:textId="3A95D0A7" w:rsidR="009E3560" w:rsidRDefault="009E3560">
            <w:pPr>
              <w:jc w:val="right"/>
              <w:rPr>
                <w:b/>
                <w:bCs/>
                <w:color w:val="000000"/>
                <w:sz w:val="20"/>
                <w:szCs w:val="20"/>
              </w:rPr>
            </w:pPr>
            <w:r>
              <w:rPr>
                <w:b/>
                <w:bCs/>
                <w:color w:val="000000"/>
                <w:sz w:val="20"/>
                <w:szCs w:val="20"/>
              </w:rPr>
              <w:t>DOFS</w:t>
            </w:r>
            <w:r>
              <w:rPr>
                <w:color w:val="000000"/>
                <w:sz w:val="20"/>
                <w:szCs w:val="20"/>
                <w:vertAlign w:val="superscript"/>
              </w:rPr>
              <w:t>5</w:t>
            </w:r>
          </w:p>
        </w:tc>
      </w:tr>
      <w:tr w:rsidR="009E3560" w14:paraId="65E01DEB" w14:textId="77777777" w:rsidTr="009E3560">
        <w:trPr>
          <w:trHeight w:val="320"/>
        </w:trPr>
        <w:tc>
          <w:tcPr>
            <w:tcW w:w="1780" w:type="dxa"/>
            <w:tcBorders>
              <w:top w:val="single" w:sz="4" w:space="0" w:color="000000"/>
              <w:left w:val="single" w:sz="4" w:space="0" w:color="000000"/>
              <w:bottom w:val="single" w:sz="4" w:space="0" w:color="D9D9D9"/>
              <w:right w:val="nil"/>
            </w:tcBorders>
            <w:shd w:val="clear" w:color="auto" w:fill="auto"/>
            <w:noWrap/>
            <w:vAlign w:val="center"/>
            <w:hideMark/>
          </w:tcPr>
          <w:p w14:paraId="1D789828" w14:textId="77777777" w:rsidR="009E3560" w:rsidRDefault="009E3560">
            <w:pPr>
              <w:rPr>
                <w:color w:val="000000"/>
                <w:sz w:val="20"/>
                <w:szCs w:val="20"/>
              </w:rPr>
            </w:pPr>
            <w:r>
              <w:rPr>
                <w:color w:val="000000"/>
                <w:sz w:val="20"/>
                <w:szCs w:val="20"/>
              </w:rPr>
              <w:t>26. Kentucky</w:t>
            </w:r>
          </w:p>
        </w:tc>
        <w:tc>
          <w:tcPr>
            <w:tcW w:w="821" w:type="dxa"/>
            <w:tcBorders>
              <w:top w:val="single" w:sz="4" w:space="0" w:color="000000"/>
              <w:left w:val="single" w:sz="4" w:space="0" w:color="000000"/>
              <w:bottom w:val="single" w:sz="4" w:space="0" w:color="D9D9D9"/>
              <w:right w:val="nil"/>
            </w:tcBorders>
            <w:shd w:val="clear" w:color="auto" w:fill="auto"/>
            <w:noWrap/>
            <w:vAlign w:val="center"/>
            <w:hideMark/>
          </w:tcPr>
          <w:p w14:paraId="3671E7FC" w14:textId="77777777" w:rsidR="009E3560" w:rsidRDefault="009E3560">
            <w:pPr>
              <w:jc w:val="right"/>
              <w:rPr>
                <w:color w:val="000000"/>
                <w:sz w:val="20"/>
                <w:szCs w:val="20"/>
              </w:rPr>
            </w:pPr>
            <w:r>
              <w:rPr>
                <w:color w:val="000000"/>
                <w:sz w:val="20"/>
                <w:szCs w:val="20"/>
              </w:rPr>
              <w:t>154</w:t>
            </w:r>
          </w:p>
        </w:tc>
        <w:tc>
          <w:tcPr>
            <w:tcW w:w="648" w:type="dxa"/>
            <w:tcBorders>
              <w:top w:val="single" w:sz="4" w:space="0" w:color="000000"/>
              <w:left w:val="nil"/>
              <w:bottom w:val="single" w:sz="4" w:space="0" w:color="D9D9D9"/>
              <w:right w:val="single" w:sz="4" w:space="0" w:color="000000"/>
            </w:tcBorders>
            <w:shd w:val="clear" w:color="auto" w:fill="auto"/>
            <w:noWrap/>
            <w:vAlign w:val="center"/>
            <w:hideMark/>
          </w:tcPr>
          <w:p w14:paraId="4ADD83E4" w14:textId="77777777" w:rsidR="009E3560" w:rsidRDefault="009E3560">
            <w:pPr>
              <w:jc w:val="right"/>
              <w:rPr>
                <w:color w:val="000000"/>
                <w:sz w:val="20"/>
                <w:szCs w:val="20"/>
              </w:rPr>
            </w:pPr>
            <w:r>
              <w:rPr>
                <w:color w:val="000000"/>
                <w:sz w:val="20"/>
                <w:szCs w:val="20"/>
              </w:rPr>
              <w:t>143</w:t>
            </w:r>
          </w:p>
        </w:tc>
        <w:tc>
          <w:tcPr>
            <w:tcW w:w="763" w:type="dxa"/>
            <w:tcBorders>
              <w:top w:val="single" w:sz="4" w:space="0" w:color="000000"/>
              <w:left w:val="nil"/>
              <w:bottom w:val="single" w:sz="4" w:space="0" w:color="D9D9D9"/>
              <w:right w:val="nil"/>
            </w:tcBorders>
            <w:shd w:val="clear" w:color="auto" w:fill="auto"/>
            <w:noWrap/>
            <w:vAlign w:val="center"/>
            <w:hideMark/>
          </w:tcPr>
          <w:p w14:paraId="2F199766" w14:textId="77777777" w:rsidR="009E3560" w:rsidRDefault="009E3560">
            <w:pPr>
              <w:jc w:val="right"/>
              <w:rPr>
                <w:color w:val="000000"/>
                <w:sz w:val="20"/>
                <w:szCs w:val="20"/>
              </w:rPr>
            </w:pPr>
            <w:r>
              <w:rPr>
                <w:color w:val="000000"/>
                <w:sz w:val="20"/>
                <w:szCs w:val="20"/>
              </w:rPr>
              <w:t>148</w:t>
            </w:r>
          </w:p>
        </w:tc>
        <w:tc>
          <w:tcPr>
            <w:tcW w:w="648" w:type="dxa"/>
            <w:tcBorders>
              <w:top w:val="single" w:sz="4" w:space="0" w:color="000000"/>
              <w:left w:val="nil"/>
              <w:bottom w:val="single" w:sz="4" w:space="0" w:color="D9D9D9"/>
              <w:right w:val="nil"/>
            </w:tcBorders>
            <w:shd w:val="clear" w:color="auto" w:fill="auto"/>
            <w:noWrap/>
            <w:vAlign w:val="center"/>
            <w:hideMark/>
          </w:tcPr>
          <w:p w14:paraId="03D1E82B" w14:textId="77777777" w:rsidR="009E3560" w:rsidRDefault="009E3560">
            <w:pPr>
              <w:jc w:val="right"/>
              <w:rPr>
                <w:color w:val="000000"/>
                <w:sz w:val="20"/>
                <w:szCs w:val="20"/>
              </w:rPr>
            </w:pPr>
            <w:r>
              <w:rPr>
                <w:color w:val="000000"/>
                <w:sz w:val="20"/>
                <w:szCs w:val="20"/>
              </w:rPr>
              <w:t>68</w:t>
            </w:r>
          </w:p>
        </w:tc>
        <w:tc>
          <w:tcPr>
            <w:tcW w:w="763" w:type="dxa"/>
            <w:tcBorders>
              <w:top w:val="single" w:sz="4" w:space="0" w:color="000000"/>
              <w:left w:val="single" w:sz="4" w:space="0" w:color="000000"/>
              <w:bottom w:val="single" w:sz="4" w:space="0" w:color="D9D9D9"/>
              <w:right w:val="nil"/>
            </w:tcBorders>
            <w:shd w:val="clear" w:color="auto" w:fill="auto"/>
            <w:noWrap/>
            <w:vAlign w:val="center"/>
            <w:hideMark/>
          </w:tcPr>
          <w:p w14:paraId="26C4715F" w14:textId="77777777" w:rsidR="009E3560" w:rsidRDefault="009E3560">
            <w:pPr>
              <w:jc w:val="right"/>
              <w:rPr>
                <w:color w:val="000000"/>
                <w:sz w:val="20"/>
                <w:szCs w:val="20"/>
              </w:rPr>
            </w:pPr>
            <w:r>
              <w:rPr>
                <w:color w:val="000000"/>
                <w:sz w:val="20"/>
                <w:szCs w:val="20"/>
              </w:rPr>
              <w:t>61</w:t>
            </w:r>
          </w:p>
        </w:tc>
        <w:tc>
          <w:tcPr>
            <w:tcW w:w="648" w:type="dxa"/>
            <w:tcBorders>
              <w:top w:val="single" w:sz="4" w:space="0" w:color="000000"/>
              <w:left w:val="nil"/>
              <w:bottom w:val="single" w:sz="4" w:space="0" w:color="D9D9D9"/>
              <w:right w:val="single" w:sz="4" w:space="0" w:color="000000"/>
            </w:tcBorders>
            <w:shd w:val="clear" w:color="auto" w:fill="auto"/>
            <w:noWrap/>
            <w:vAlign w:val="center"/>
            <w:hideMark/>
          </w:tcPr>
          <w:p w14:paraId="593E0262" w14:textId="77777777" w:rsidR="009E3560" w:rsidRDefault="009E3560">
            <w:pPr>
              <w:jc w:val="right"/>
              <w:rPr>
                <w:color w:val="000000"/>
                <w:sz w:val="20"/>
                <w:szCs w:val="20"/>
              </w:rPr>
            </w:pPr>
            <w:r>
              <w:rPr>
                <w:color w:val="000000"/>
                <w:sz w:val="20"/>
                <w:szCs w:val="20"/>
              </w:rPr>
              <w:t>69</w:t>
            </w:r>
          </w:p>
        </w:tc>
        <w:tc>
          <w:tcPr>
            <w:tcW w:w="763" w:type="dxa"/>
            <w:tcBorders>
              <w:top w:val="single" w:sz="4" w:space="0" w:color="000000"/>
              <w:left w:val="nil"/>
              <w:bottom w:val="single" w:sz="4" w:space="0" w:color="D9D9D9"/>
              <w:right w:val="nil"/>
            </w:tcBorders>
            <w:shd w:val="clear" w:color="auto" w:fill="auto"/>
            <w:noWrap/>
            <w:vAlign w:val="center"/>
            <w:hideMark/>
          </w:tcPr>
          <w:p w14:paraId="3AEE3E45" w14:textId="77777777" w:rsidR="009E3560" w:rsidRDefault="009E3560">
            <w:pPr>
              <w:jc w:val="right"/>
              <w:rPr>
                <w:color w:val="000000"/>
                <w:sz w:val="20"/>
                <w:szCs w:val="20"/>
              </w:rPr>
            </w:pPr>
            <w:r>
              <w:rPr>
                <w:color w:val="000000"/>
                <w:sz w:val="20"/>
                <w:szCs w:val="20"/>
              </w:rPr>
              <w:t>152</w:t>
            </w:r>
          </w:p>
        </w:tc>
        <w:tc>
          <w:tcPr>
            <w:tcW w:w="648" w:type="dxa"/>
            <w:tcBorders>
              <w:top w:val="single" w:sz="4" w:space="0" w:color="000000"/>
              <w:left w:val="nil"/>
              <w:bottom w:val="single" w:sz="4" w:space="0" w:color="D9D9D9"/>
              <w:right w:val="nil"/>
            </w:tcBorders>
            <w:shd w:val="clear" w:color="auto" w:fill="auto"/>
            <w:noWrap/>
            <w:vAlign w:val="center"/>
            <w:hideMark/>
          </w:tcPr>
          <w:p w14:paraId="60D7C0A5" w14:textId="77777777" w:rsidR="009E3560" w:rsidRDefault="009E3560">
            <w:pPr>
              <w:jc w:val="right"/>
              <w:rPr>
                <w:color w:val="000000"/>
                <w:sz w:val="20"/>
                <w:szCs w:val="20"/>
              </w:rPr>
            </w:pPr>
            <w:r>
              <w:rPr>
                <w:color w:val="000000"/>
                <w:sz w:val="20"/>
                <w:szCs w:val="20"/>
              </w:rPr>
              <w:t>105</w:t>
            </w:r>
          </w:p>
        </w:tc>
        <w:tc>
          <w:tcPr>
            <w:tcW w:w="763" w:type="dxa"/>
            <w:tcBorders>
              <w:top w:val="single" w:sz="4" w:space="0" w:color="000000"/>
              <w:left w:val="single" w:sz="4" w:space="0" w:color="000000"/>
              <w:bottom w:val="single" w:sz="4" w:space="0" w:color="D9D9D9"/>
              <w:right w:val="nil"/>
            </w:tcBorders>
            <w:shd w:val="clear" w:color="auto" w:fill="auto"/>
            <w:noWrap/>
            <w:vAlign w:val="center"/>
            <w:hideMark/>
          </w:tcPr>
          <w:p w14:paraId="50066324" w14:textId="77777777" w:rsidR="009E3560" w:rsidRDefault="009E3560">
            <w:pPr>
              <w:jc w:val="right"/>
              <w:rPr>
                <w:color w:val="000000"/>
                <w:sz w:val="20"/>
                <w:szCs w:val="20"/>
              </w:rPr>
            </w:pPr>
            <w:r>
              <w:rPr>
                <w:color w:val="000000"/>
                <w:sz w:val="20"/>
                <w:szCs w:val="20"/>
              </w:rPr>
              <w:t>11</w:t>
            </w:r>
          </w:p>
        </w:tc>
        <w:tc>
          <w:tcPr>
            <w:tcW w:w="648" w:type="dxa"/>
            <w:tcBorders>
              <w:top w:val="single" w:sz="4" w:space="0" w:color="000000"/>
              <w:left w:val="nil"/>
              <w:bottom w:val="single" w:sz="4" w:space="0" w:color="D9D9D9"/>
              <w:right w:val="single" w:sz="4" w:space="0" w:color="000000"/>
            </w:tcBorders>
            <w:shd w:val="clear" w:color="auto" w:fill="auto"/>
            <w:noWrap/>
            <w:vAlign w:val="center"/>
            <w:hideMark/>
          </w:tcPr>
          <w:p w14:paraId="201636D2" w14:textId="77777777" w:rsidR="009E3560" w:rsidRDefault="009E3560">
            <w:pPr>
              <w:jc w:val="right"/>
              <w:rPr>
                <w:color w:val="000000"/>
                <w:sz w:val="20"/>
                <w:szCs w:val="20"/>
              </w:rPr>
            </w:pPr>
            <w:r>
              <w:rPr>
                <w:color w:val="000000"/>
                <w:sz w:val="20"/>
                <w:szCs w:val="20"/>
              </w:rPr>
              <w:t>4</w:t>
            </w:r>
          </w:p>
        </w:tc>
        <w:tc>
          <w:tcPr>
            <w:tcW w:w="821" w:type="dxa"/>
            <w:tcBorders>
              <w:top w:val="single" w:sz="4" w:space="0" w:color="000000"/>
              <w:left w:val="nil"/>
              <w:bottom w:val="single" w:sz="4" w:space="0" w:color="D9D9D9"/>
              <w:right w:val="nil"/>
            </w:tcBorders>
            <w:shd w:val="clear" w:color="auto" w:fill="auto"/>
            <w:noWrap/>
            <w:vAlign w:val="center"/>
            <w:hideMark/>
          </w:tcPr>
          <w:p w14:paraId="0F41C87F" w14:textId="77777777" w:rsidR="009E3560" w:rsidRDefault="009E3560">
            <w:pPr>
              <w:jc w:val="right"/>
              <w:rPr>
                <w:color w:val="000000"/>
                <w:sz w:val="20"/>
                <w:szCs w:val="20"/>
              </w:rPr>
            </w:pPr>
            <w:r>
              <w:rPr>
                <w:color w:val="000000"/>
                <w:sz w:val="20"/>
                <w:szCs w:val="20"/>
              </w:rPr>
              <w:t>9</w:t>
            </w:r>
          </w:p>
        </w:tc>
        <w:tc>
          <w:tcPr>
            <w:tcW w:w="662" w:type="dxa"/>
            <w:tcBorders>
              <w:top w:val="single" w:sz="4" w:space="0" w:color="000000"/>
              <w:left w:val="nil"/>
              <w:bottom w:val="single" w:sz="4" w:space="0" w:color="D9D9D9"/>
              <w:right w:val="nil"/>
            </w:tcBorders>
            <w:shd w:val="clear" w:color="auto" w:fill="auto"/>
            <w:noWrap/>
            <w:vAlign w:val="center"/>
            <w:hideMark/>
          </w:tcPr>
          <w:p w14:paraId="69B55812" w14:textId="77777777" w:rsidR="009E3560" w:rsidRDefault="009E3560">
            <w:pPr>
              <w:jc w:val="right"/>
              <w:rPr>
                <w:color w:val="000000"/>
                <w:sz w:val="20"/>
                <w:szCs w:val="20"/>
              </w:rPr>
            </w:pPr>
            <w:r>
              <w:rPr>
                <w:color w:val="000000"/>
                <w:sz w:val="20"/>
                <w:szCs w:val="20"/>
              </w:rPr>
              <w:t>7</w:t>
            </w:r>
          </w:p>
        </w:tc>
        <w:tc>
          <w:tcPr>
            <w:tcW w:w="761" w:type="dxa"/>
            <w:tcBorders>
              <w:top w:val="single" w:sz="4" w:space="0" w:color="000000"/>
              <w:left w:val="single" w:sz="4" w:space="0" w:color="000000"/>
              <w:bottom w:val="single" w:sz="4" w:space="0" w:color="D9D9D9"/>
              <w:right w:val="nil"/>
            </w:tcBorders>
            <w:shd w:val="clear" w:color="auto" w:fill="auto"/>
            <w:noWrap/>
            <w:vAlign w:val="center"/>
            <w:hideMark/>
          </w:tcPr>
          <w:p w14:paraId="6D00A39F" w14:textId="77777777" w:rsidR="009E3560" w:rsidRDefault="009E3560">
            <w:pPr>
              <w:jc w:val="right"/>
              <w:rPr>
                <w:color w:val="000000"/>
                <w:sz w:val="20"/>
                <w:szCs w:val="20"/>
              </w:rPr>
            </w:pPr>
            <w:r>
              <w:rPr>
                <w:color w:val="000000"/>
                <w:sz w:val="20"/>
                <w:szCs w:val="20"/>
              </w:rPr>
              <w:t>536</w:t>
            </w:r>
          </w:p>
        </w:tc>
        <w:tc>
          <w:tcPr>
            <w:tcW w:w="1800" w:type="dxa"/>
            <w:tcBorders>
              <w:top w:val="single" w:sz="4" w:space="0" w:color="000000"/>
              <w:left w:val="nil"/>
              <w:bottom w:val="single" w:sz="4" w:space="0" w:color="D9D9D9"/>
              <w:right w:val="nil"/>
            </w:tcBorders>
            <w:shd w:val="clear" w:color="auto" w:fill="auto"/>
            <w:noWrap/>
            <w:vAlign w:val="center"/>
            <w:hideMark/>
          </w:tcPr>
          <w:p w14:paraId="4C91F8FB" w14:textId="77777777" w:rsidR="009E3560" w:rsidRDefault="009E3560">
            <w:pPr>
              <w:jc w:val="right"/>
              <w:rPr>
                <w:color w:val="000000"/>
                <w:sz w:val="20"/>
                <w:szCs w:val="20"/>
              </w:rPr>
            </w:pPr>
            <w:r>
              <w:rPr>
                <w:color w:val="000000"/>
                <w:sz w:val="20"/>
                <w:szCs w:val="20"/>
              </w:rPr>
              <w:t>395 (347, 449)</w:t>
            </w:r>
          </w:p>
        </w:tc>
        <w:tc>
          <w:tcPr>
            <w:tcW w:w="1802" w:type="dxa"/>
            <w:tcBorders>
              <w:top w:val="single" w:sz="4" w:space="0" w:color="000000"/>
              <w:left w:val="nil"/>
              <w:bottom w:val="single" w:sz="4" w:space="0" w:color="D9D9D9"/>
              <w:right w:val="single" w:sz="4" w:space="0" w:color="000000"/>
            </w:tcBorders>
            <w:shd w:val="clear" w:color="auto" w:fill="auto"/>
            <w:noWrap/>
            <w:vAlign w:val="center"/>
            <w:hideMark/>
          </w:tcPr>
          <w:p w14:paraId="17099685" w14:textId="77777777" w:rsidR="009E3560" w:rsidRDefault="009E3560">
            <w:pPr>
              <w:jc w:val="right"/>
              <w:rPr>
                <w:color w:val="000000"/>
                <w:sz w:val="20"/>
                <w:szCs w:val="20"/>
              </w:rPr>
            </w:pPr>
            <w:r>
              <w:rPr>
                <w:color w:val="000000"/>
                <w:sz w:val="20"/>
                <w:szCs w:val="20"/>
              </w:rPr>
              <w:t>0.64 (0.40, 0.82)</w:t>
            </w:r>
          </w:p>
        </w:tc>
      </w:tr>
      <w:tr w:rsidR="009E3560" w14:paraId="19964CA9" w14:textId="77777777" w:rsidTr="009E3560">
        <w:trPr>
          <w:trHeight w:val="320"/>
        </w:trPr>
        <w:tc>
          <w:tcPr>
            <w:tcW w:w="1780" w:type="dxa"/>
            <w:tcBorders>
              <w:top w:val="nil"/>
              <w:left w:val="single" w:sz="4" w:space="0" w:color="000000"/>
              <w:bottom w:val="single" w:sz="4" w:space="0" w:color="D9D9D9"/>
              <w:right w:val="nil"/>
            </w:tcBorders>
            <w:shd w:val="clear" w:color="auto" w:fill="auto"/>
            <w:noWrap/>
            <w:vAlign w:val="center"/>
            <w:hideMark/>
          </w:tcPr>
          <w:p w14:paraId="61E8A3A6" w14:textId="77777777" w:rsidR="009E3560" w:rsidRDefault="009E3560">
            <w:pPr>
              <w:rPr>
                <w:color w:val="000000"/>
                <w:sz w:val="20"/>
                <w:szCs w:val="20"/>
              </w:rPr>
            </w:pPr>
            <w:r>
              <w:rPr>
                <w:color w:val="000000"/>
                <w:sz w:val="20"/>
                <w:szCs w:val="20"/>
              </w:rPr>
              <w:t>27. South Dakota</w:t>
            </w:r>
          </w:p>
        </w:tc>
        <w:tc>
          <w:tcPr>
            <w:tcW w:w="821" w:type="dxa"/>
            <w:tcBorders>
              <w:top w:val="nil"/>
              <w:left w:val="single" w:sz="4" w:space="0" w:color="000000"/>
              <w:bottom w:val="single" w:sz="4" w:space="0" w:color="D9D9D9"/>
              <w:right w:val="nil"/>
            </w:tcBorders>
            <w:shd w:val="clear" w:color="auto" w:fill="auto"/>
            <w:noWrap/>
            <w:vAlign w:val="center"/>
            <w:hideMark/>
          </w:tcPr>
          <w:p w14:paraId="34DB0AFF" w14:textId="77777777" w:rsidR="009E3560" w:rsidRDefault="009E3560">
            <w:pPr>
              <w:jc w:val="right"/>
              <w:rPr>
                <w:color w:val="000000"/>
                <w:sz w:val="20"/>
                <w:szCs w:val="20"/>
              </w:rPr>
            </w:pPr>
            <w:r>
              <w:rPr>
                <w:color w:val="000000"/>
                <w:sz w:val="20"/>
                <w:szCs w:val="20"/>
              </w:rPr>
              <w:t>332</w:t>
            </w:r>
          </w:p>
        </w:tc>
        <w:tc>
          <w:tcPr>
            <w:tcW w:w="648" w:type="dxa"/>
            <w:tcBorders>
              <w:top w:val="nil"/>
              <w:left w:val="nil"/>
              <w:bottom w:val="single" w:sz="4" w:space="0" w:color="D9D9D9"/>
              <w:right w:val="single" w:sz="4" w:space="0" w:color="000000"/>
            </w:tcBorders>
            <w:shd w:val="clear" w:color="auto" w:fill="auto"/>
            <w:noWrap/>
            <w:vAlign w:val="center"/>
            <w:hideMark/>
          </w:tcPr>
          <w:p w14:paraId="52419D7F" w14:textId="77777777" w:rsidR="009E3560" w:rsidRDefault="009E3560">
            <w:pPr>
              <w:jc w:val="right"/>
              <w:rPr>
                <w:color w:val="000000"/>
                <w:sz w:val="20"/>
                <w:szCs w:val="20"/>
              </w:rPr>
            </w:pPr>
            <w:r>
              <w:rPr>
                <w:color w:val="000000"/>
                <w:sz w:val="20"/>
                <w:szCs w:val="20"/>
              </w:rPr>
              <w:t>347</w:t>
            </w:r>
          </w:p>
        </w:tc>
        <w:tc>
          <w:tcPr>
            <w:tcW w:w="763" w:type="dxa"/>
            <w:tcBorders>
              <w:top w:val="nil"/>
              <w:left w:val="nil"/>
              <w:bottom w:val="single" w:sz="4" w:space="0" w:color="D9D9D9"/>
              <w:right w:val="nil"/>
            </w:tcBorders>
            <w:shd w:val="clear" w:color="auto" w:fill="auto"/>
            <w:noWrap/>
            <w:vAlign w:val="center"/>
            <w:hideMark/>
          </w:tcPr>
          <w:p w14:paraId="3A43E834" w14:textId="77777777" w:rsidR="009E3560" w:rsidRDefault="009E3560">
            <w:pPr>
              <w:jc w:val="right"/>
              <w:rPr>
                <w:color w:val="000000"/>
                <w:sz w:val="20"/>
                <w:szCs w:val="20"/>
              </w:rPr>
            </w:pPr>
            <w:r>
              <w:rPr>
                <w:color w:val="000000"/>
                <w:sz w:val="20"/>
                <w:szCs w:val="20"/>
              </w:rPr>
              <w:t>13</w:t>
            </w:r>
          </w:p>
        </w:tc>
        <w:tc>
          <w:tcPr>
            <w:tcW w:w="648" w:type="dxa"/>
            <w:tcBorders>
              <w:top w:val="nil"/>
              <w:left w:val="nil"/>
              <w:bottom w:val="single" w:sz="4" w:space="0" w:color="D9D9D9"/>
              <w:right w:val="nil"/>
            </w:tcBorders>
            <w:shd w:val="clear" w:color="auto" w:fill="auto"/>
            <w:noWrap/>
            <w:vAlign w:val="center"/>
            <w:hideMark/>
          </w:tcPr>
          <w:p w14:paraId="5A2FEF47" w14:textId="77777777" w:rsidR="009E3560" w:rsidRDefault="009E3560">
            <w:pPr>
              <w:jc w:val="right"/>
              <w:rPr>
                <w:color w:val="000000"/>
                <w:sz w:val="20"/>
                <w:szCs w:val="20"/>
              </w:rPr>
            </w:pPr>
            <w:r>
              <w:rPr>
                <w:color w:val="000000"/>
                <w:sz w:val="20"/>
                <w:szCs w:val="20"/>
              </w:rPr>
              <w:t>12</w:t>
            </w:r>
          </w:p>
        </w:tc>
        <w:tc>
          <w:tcPr>
            <w:tcW w:w="763" w:type="dxa"/>
            <w:tcBorders>
              <w:top w:val="nil"/>
              <w:left w:val="single" w:sz="4" w:space="0" w:color="000000"/>
              <w:bottom w:val="single" w:sz="4" w:space="0" w:color="D9D9D9"/>
              <w:right w:val="nil"/>
            </w:tcBorders>
            <w:shd w:val="clear" w:color="auto" w:fill="auto"/>
            <w:noWrap/>
            <w:vAlign w:val="center"/>
            <w:hideMark/>
          </w:tcPr>
          <w:p w14:paraId="7BFB4F34" w14:textId="77777777" w:rsidR="009E3560" w:rsidRDefault="009E3560">
            <w:pPr>
              <w:jc w:val="right"/>
              <w:rPr>
                <w:color w:val="000000"/>
                <w:sz w:val="20"/>
                <w:szCs w:val="20"/>
              </w:rPr>
            </w:pPr>
            <w:r>
              <w:rPr>
                <w:color w:val="000000"/>
                <w:sz w:val="20"/>
                <w:szCs w:val="20"/>
              </w:rPr>
              <w:t>0</w:t>
            </w:r>
          </w:p>
        </w:tc>
        <w:tc>
          <w:tcPr>
            <w:tcW w:w="648" w:type="dxa"/>
            <w:tcBorders>
              <w:top w:val="nil"/>
              <w:left w:val="nil"/>
              <w:bottom w:val="single" w:sz="4" w:space="0" w:color="D9D9D9"/>
              <w:right w:val="single" w:sz="4" w:space="0" w:color="000000"/>
            </w:tcBorders>
            <w:shd w:val="clear" w:color="auto" w:fill="auto"/>
            <w:noWrap/>
            <w:vAlign w:val="center"/>
            <w:hideMark/>
          </w:tcPr>
          <w:p w14:paraId="731A8AFA" w14:textId="77777777" w:rsidR="009E3560" w:rsidRDefault="009E3560">
            <w:pPr>
              <w:jc w:val="right"/>
              <w:rPr>
                <w:color w:val="000000"/>
                <w:sz w:val="20"/>
                <w:szCs w:val="20"/>
              </w:rPr>
            </w:pPr>
            <w:r>
              <w:rPr>
                <w:color w:val="000000"/>
                <w:sz w:val="20"/>
                <w:szCs w:val="20"/>
              </w:rPr>
              <w:t>0</w:t>
            </w:r>
          </w:p>
        </w:tc>
        <w:tc>
          <w:tcPr>
            <w:tcW w:w="763" w:type="dxa"/>
            <w:tcBorders>
              <w:top w:val="nil"/>
              <w:left w:val="nil"/>
              <w:bottom w:val="single" w:sz="4" w:space="0" w:color="D9D9D9"/>
              <w:right w:val="nil"/>
            </w:tcBorders>
            <w:shd w:val="clear" w:color="auto" w:fill="auto"/>
            <w:noWrap/>
            <w:vAlign w:val="center"/>
            <w:hideMark/>
          </w:tcPr>
          <w:p w14:paraId="5C529A38" w14:textId="77777777" w:rsidR="009E3560" w:rsidRDefault="009E3560">
            <w:pPr>
              <w:jc w:val="right"/>
              <w:rPr>
                <w:color w:val="000000"/>
                <w:sz w:val="20"/>
                <w:szCs w:val="20"/>
              </w:rPr>
            </w:pPr>
            <w:r>
              <w:rPr>
                <w:color w:val="000000"/>
                <w:sz w:val="20"/>
                <w:szCs w:val="20"/>
              </w:rPr>
              <w:t>11</w:t>
            </w:r>
          </w:p>
        </w:tc>
        <w:tc>
          <w:tcPr>
            <w:tcW w:w="648" w:type="dxa"/>
            <w:tcBorders>
              <w:top w:val="nil"/>
              <w:left w:val="nil"/>
              <w:bottom w:val="single" w:sz="4" w:space="0" w:color="D9D9D9"/>
              <w:right w:val="nil"/>
            </w:tcBorders>
            <w:shd w:val="clear" w:color="auto" w:fill="auto"/>
            <w:noWrap/>
            <w:vAlign w:val="center"/>
            <w:hideMark/>
          </w:tcPr>
          <w:p w14:paraId="67F34ADB" w14:textId="77777777" w:rsidR="009E3560" w:rsidRDefault="009E3560">
            <w:pPr>
              <w:jc w:val="right"/>
              <w:rPr>
                <w:color w:val="000000"/>
                <w:sz w:val="20"/>
                <w:szCs w:val="20"/>
              </w:rPr>
            </w:pPr>
            <w:r>
              <w:rPr>
                <w:color w:val="000000"/>
                <w:sz w:val="20"/>
                <w:szCs w:val="20"/>
              </w:rPr>
              <w:t>18</w:t>
            </w:r>
          </w:p>
        </w:tc>
        <w:tc>
          <w:tcPr>
            <w:tcW w:w="763" w:type="dxa"/>
            <w:tcBorders>
              <w:top w:val="nil"/>
              <w:left w:val="single" w:sz="4" w:space="0" w:color="000000"/>
              <w:bottom w:val="single" w:sz="4" w:space="0" w:color="D9D9D9"/>
              <w:right w:val="nil"/>
            </w:tcBorders>
            <w:shd w:val="clear" w:color="auto" w:fill="auto"/>
            <w:noWrap/>
            <w:vAlign w:val="center"/>
            <w:hideMark/>
          </w:tcPr>
          <w:p w14:paraId="7B8B9EB4" w14:textId="77777777" w:rsidR="009E3560" w:rsidRDefault="009E3560">
            <w:pPr>
              <w:jc w:val="right"/>
              <w:rPr>
                <w:color w:val="000000"/>
                <w:sz w:val="20"/>
                <w:szCs w:val="20"/>
              </w:rPr>
            </w:pPr>
            <w:r>
              <w:rPr>
                <w:color w:val="000000"/>
                <w:sz w:val="20"/>
                <w:szCs w:val="20"/>
              </w:rPr>
              <w:t>5</w:t>
            </w:r>
          </w:p>
        </w:tc>
        <w:tc>
          <w:tcPr>
            <w:tcW w:w="648" w:type="dxa"/>
            <w:tcBorders>
              <w:top w:val="nil"/>
              <w:left w:val="nil"/>
              <w:bottom w:val="single" w:sz="4" w:space="0" w:color="D9D9D9"/>
              <w:right w:val="single" w:sz="4" w:space="0" w:color="000000"/>
            </w:tcBorders>
            <w:shd w:val="clear" w:color="auto" w:fill="auto"/>
            <w:noWrap/>
            <w:vAlign w:val="center"/>
            <w:hideMark/>
          </w:tcPr>
          <w:p w14:paraId="365455DA" w14:textId="77777777" w:rsidR="009E3560" w:rsidRDefault="009E3560">
            <w:pPr>
              <w:jc w:val="right"/>
              <w:rPr>
                <w:color w:val="000000"/>
                <w:sz w:val="20"/>
                <w:szCs w:val="20"/>
              </w:rPr>
            </w:pPr>
            <w:r>
              <w:rPr>
                <w:color w:val="000000"/>
                <w:sz w:val="20"/>
                <w:szCs w:val="20"/>
              </w:rPr>
              <w:t>12</w:t>
            </w:r>
          </w:p>
        </w:tc>
        <w:tc>
          <w:tcPr>
            <w:tcW w:w="821" w:type="dxa"/>
            <w:tcBorders>
              <w:top w:val="nil"/>
              <w:left w:val="nil"/>
              <w:bottom w:val="single" w:sz="4" w:space="0" w:color="D9D9D9"/>
              <w:right w:val="nil"/>
            </w:tcBorders>
            <w:shd w:val="clear" w:color="auto" w:fill="auto"/>
            <w:noWrap/>
            <w:vAlign w:val="center"/>
            <w:hideMark/>
          </w:tcPr>
          <w:p w14:paraId="5C6E6CC7" w14:textId="77777777" w:rsidR="009E3560" w:rsidRDefault="009E3560">
            <w:pPr>
              <w:jc w:val="right"/>
              <w:rPr>
                <w:color w:val="000000"/>
                <w:sz w:val="20"/>
                <w:szCs w:val="20"/>
              </w:rPr>
            </w:pPr>
            <w:r>
              <w:rPr>
                <w:color w:val="000000"/>
                <w:sz w:val="20"/>
                <w:szCs w:val="20"/>
              </w:rPr>
              <w:t>2</w:t>
            </w:r>
          </w:p>
        </w:tc>
        <w:tc>
          <w:tcPr>
            <w:tcW w:w="662" w:type="dxa"/>
            <w:tcBorders>
              <w:top w:val="nil"/>
              <w:left w:val="nil"/>
              <w:bottom w:val="single" w:sz="4" w:space="0" w:color="D9D9D9"/>
              <w:right w:val="nil"/>
            </w:tcBorders>
            <w:shd w:val="clear" w:color="auto" w:fill="auto"/>
            <w:noWrap/>
            <w:vAlign w:val="center"/>
            <w:hideMark/>
          </w:tcPr>
          <w:p w14:paraId="134FED4E" w14:textId="77777777" w:rsidR="009E3560" w:rsidRDefault="009E3560">
            <w:pPr>
              <w:jc w:val="right"/>
              <w:rPr>
                <w:color w:val="000000"/>
                <w:sz w:val="20"/>
                <w:szCs w:val="20"/>
              </w:rPr>
            </w:pPr>
            <w:r>
              <w:rPr>
                <w:color w:val="000000"/>
                <w:sz w:val="20"/>
                <w:szCs w:val="20"/>
              </w:rPr>
              <w:t>2</w:t>
            </w:r>
          </w:p>
        </w:tc>
        <w:tc>
          <w:tcPr>
            <w:tcW w:w="761" w:type="dxa"/>
            <w:tcBorders>
              <w:top w:val="nil"/>
              <w:left w:val="single" w:sz="4" w:space="0" w:color="000000"/>
              <w:bottom w:val="single" w:sz="4" w:space="0" w:color="D9D9D9"/>
              <w:right w:val="nil"/>
            </w:tcBorders>
            <w:shd w:val="clear" w:color="auto" w:fill="auto"/>
            <w:noWrap/>
            <w:vAlign w:val="center"/>
            <w:hideMark/>
          </w:tcPr>
          <w:p w14:paraId="7C4F8919" w14:textId="77777777" w:rsidR="009E3560" w:rsidRDefault="009E3560">
            <w:pPr>
              <w:jc w:val="right"/>
              <w:rPr>
                <w:color w:val="000000"/>
                <w:sz w:val="20"/>
                <w:szCs w:val="20"/>
              </w:rPr>
            </w:pPr>
            <w:r>
              <w:rPr>
                <w:color w:val="000000"/>
                <w:sz w:val="20"/>
                <w:szCs w:val="20"/>
              </w:rPr>
              <w:t>362</w:t>
            </w:r>
          </w:p>
        </w:tc>
        <w:tc>
          <w:tcPr>
            <w:tcW w:w="1800" w:type="dxa"/>
            <w:tcBorders>
              <w:top w:val="nil"/>
              <w:left w:val="nil"/>
              <w:bottom w:val="single" w:sz="4" w:space="0" w:color="D9D9D9"/>
              <w:right w:val="nil"/>
            </w:tcBorders>
            <w:shd w:val="clear" w:color="auto" w:fill="auto"/>
            <w:noWrap/>
            <w:vAlign w:val="center"/>
            <w:hideMark/>
          </w:tcPr>
          <w:p w14:paraId="124B7407" w14:textId="77777777" w:rsidR="009E3560" w:rsidRDefault="009E3560">
            <w:pPr>
              <w:jc w:val="right"/>
              <w:rPr>
                <w:color w:val="000000"/>
                <w:sz w:val="20"/>
                <w:szCs w:val="20"/>
              </w:rPr>
            </w:pPr>
            <w:r>
              <w:rPr>
                <w:color w:val="000000"/>
                <w:sz w:val="20"/>
                <w:szCs w:val="20"/>
              </w:rPr>
              <w:t>392 (376, 401)</w:t>
            </w:r>
          </w:p>
        </w:tc>
        <w:tc>
          <w:tcPr>
            <w:tcW w:w="1802" w:type="dxa"/>
            <w:tcBorders>
              <w:top w:val="nil"/>
              <w:left w:val="nil"/>
              <w:bottom w:val="single" w:sz="4" w:space="0" w:color="D9D9D9"/>
              <w:right w:val="single" w:sz="4" w:space="0" w:color="000000"/>
            </w:tcBorders>
            <w:shd w:val="clear" w:color="auto" w:fill="auto"/>
            <w:noWrap/>
            <w:vAlign w:val="center"/>
            <w:hideMark/>
          </w:tcPr>
          <w:p w14:paraId="73AEF267" w14:textId="77777777" w:rsidR="009E3560" w:rsidRDefault="009E3560">
            <w:pPr>
              <w:jc w:val="right"/>
              <w:rPr>
                <w:color w:val="000000"/>
                <w:sz w:val="20"/>
                <w:szCs w:val="20"/>
              </w:rPr>
            </w:pPr>
            <w:r>
              <w:rPr>
                <w:color w:val="000000"/>
                <w:sz w:val="20"/>
                <w:szCs w:val="20"/>
              </w:rPr>
              <w:t>0.38 (0.11, 0.53)</w:t>
            </w:r>
          </w:p>
        </w:tc>
      </w:tr>
      <w:tr w:rsidR="009E3560" w14:paraId="53908B9C" w14:textId="77777777" w:rsidTr="009E3560">
        <w:trPr>
          <w:trHeight w:val="320"/>
        </w:trPr>
        <w:tc>
          <w:tcPr>
            <w:tcW w:w="1780" w:type="dxa"/>
            <w:tcBorders>
              <w:top w:val="nil"/>
              <w:left w:val="single" w:sz="4" w:space="0" w:color="000000"/>
              <w:bottom w:val="single" w:sz="4" w:space="0" w:color="D9D9D9"/>
              <w:right w:val="nil"/>
            </w:tcBorders>
            <w:shd w:val="clear" w:color="auto" w:fill="auto"/>
            <w:noWrap/>
            <w:vAlign w:val="center"/>
            <w:hideMark/>
          </w:tcPr>
          <w:p w14:paraId="3607B0F5" w14:textId="77777777" w:rsidR="009E3560" w:rsidRDefault="009E3560">
            <w:pPr>
              <w:rPr>
                <w:color w:val="000000"/>
                <w:sz w:val="20"/>
                <w:szCs w:val="20"/>
              </w:rPr>
            </w:pPr>
            <w:r>
              <w:rPr>
                <w:color w:val="000000"/>
                <w:sz w:val="20"/>
                <w:szCs w:val="20"/>
              </w:rPr>
              <w:t>28. Missouri</w:t>
            </w:r>
          </w:p>
        </w:tc>
        <w:tc>
          <w:tcPr>
            <w:tcW w:w="821" w:type="dxa"/>
            <w:tcBorders>
              <w:top w:val="nil"/>
              <w:left w:val="single" w:sz="4" w:space="0" w:color="000000"/>
              <w:bottom w:val="single" w:sz="4" w:space="0" w:color="D9D9D9"/>
              <w:right w:val="nil"/>
            </w:tcBorders>
            <w:shd w:val="clear" w:color="auto" w:fill="auto"/>
            <w:noWrap/>
            <w:vAlign w:val="center"/>
            <w:hideMark/>
          </w:tcPr>
          <w:p w14:paraId="601C7E5E" w14:textId="77777777" w:rsidR="009E3560" w:rsidRDefault="009E3560">
            <w:pPr>
              <w:jc w:val="right"/>
              <w:rPr>
                <w:color w:val="000000"/>
                <w:sz w:val="20"/>
                <w:szCs w:val="20"/>
              </w:rPr>
            </w:pPr>
            <w:r>
              <w:rPr>
                <w:color w:val="000000"/>
                <w:sz w:val="20"/>
                <w:szCs w:val="20"/>
              </w:rPr>
              <w:t>331</w:t>
            </w:r>
          </w:p>
        </w:tc>
        <w:tc>
          <w:tcPr>
            <w:tcW w:w="648" w:type="dxa"/>
            <w:tcBorders>
              <w:top w:val="nil"/>
              <w:left w:val="nil"/>
              <w:bottom w:val="single" w:sz="4" w:space="0" w:color="D9D9D9"/>
              <w:right w:val="single" w:sz="4" w:space="0" w:color="000000"/>
            </w:tcBorders>
            <w:shd w:val="clear" w:color="auto" w:fill="auto"/>
            <w:noWrap/>
            <w:vAlign w:val="center"/>
            <w:hideMark/>
          </w:tcPr>
          <w:p w14:paraId="4028D469" w14:textId="77777777" w:rsidR="009E3560" w:rsidRDefault="009E3560">
            <w:pPr>
              <w:jc w:val="right"/>
              <w:rPr>
                <w:color w:val="000000"/>
                <w:sz w:val="20"/>
                <w:szCs w:val="20"/>
              </w:rPr>
            </w:pPr>
            <w:r>
              <w:rPr>
                <w:color w:val="000000"/>
                <w:sz w:val="20"/>
                <w:szCs w:val="20"/>
              </w:rPr>
              <w:t>266</w:t>
            </w:r>
          </w:p>
        </w:tc>
        <w:tc>
          <w:tcPr>
            <w:tcW w:w="763" w:type="dxa"/>
            <w:tcBorders>
              <w:top w:val="nil"/>
              <w:left w:val="nil"/>
              <w:bottom w:val="single" w:sz="4" w:space="0" w:color="D9D9D9"/>
              <w:right w:val="nil"/>
            </w:tcBorders>
            <w:shd w:val="clear" w:color="auto" w:fill="auto"/>
            <w:noWrap/>
            <w:vAlign w:val="center"/>
            <w:hideMark/>
          </w:tcPr>
          <w:p w14:paraId="79698813" w14:textId="77777777" w:rsidR="009E3560" w:rsidRDefault="009E3560">
            <w:pPr>
              <w:jc w:val="right"/>
              <w:rPr>
                <w:color w:val="000000"/>
                <w:sz w:val="20"/>
                <w:szCs w:val="20"/>
              </w:rPr>
            </w:pPr>
            <w:r>
              <w:rPr>
                <w:color w:val="000000"/>
                <w:sz w:val="20"/>
                <w:szCs w:val="20"/>
              </w:rPr>
              <w:t>42</w:t>
            </w:r>
          </w:p>
        </w:tc>
        <w:tc>
          <w:tcPr>
            <w:tcW w:w="648" w:type="dxa"/>
            <w:tcBorders>
              <w:top w:val="nil"/>
              <w:left w:val="nil"/>
              <w:bottom w:val="single" w:sz="4" w:space="0" w:color="D9D9D9"/>
              <w:right w:val="nil"/>
            </w:tcBorders>
            <w:shd w:val="clear" w:color="auto" w:fill="auto"/>
            <w:noWrap/>
            <w:vAlign w:val="center"/>
            <w:hideMark/>
          </w:tcPr>
          <w:p w14:paraId="60962920" w14:textId="77777777" w:rsidR="009E3560" w:rsidRDefault="009E3560">
            <w:pPr>
              <w:jc w:val="right"/>
              <w:rPr>
                <w:color w:val="000000"/>
                <w:sz w:val="20"/>
                <w:szCs w:val="20"/>
              </w:rPr>
            </w:pPr>
            <w:r>
              <w:rPr>
                <w:color w:val="000000"/>
                <w:sz w:val="20"/>
                <w:szCs w:val="20"/>
              </w:rPr>
              <w:t>14</w:t>
            </w:r>
          </w:p>
        </w:tc>
        <w:tc>
          <w:tcPr>
            <w:tcW w:w="763" w:type="dxa"/>
            <w:tcBorders>
              <w:top w:val="nil"/>
              <w:left w:val="single" w:sz="4" w:space="0" w:color="000000"/>
              <w:bottom w:val="single" w:sz="4" w:space="0" w:color="D9D9D9"/>
              <w:right w:val="nil"/>
            </w:tcBorders>
            <w:shd w:val="clear" w:color="auto" w:fill="auto"/>
            <w:noWrap/>
            <w:vAlign w:val="center"/>
            <w:hideMark/>
          </w:tcPr>
          <w:p w14:paraId="7BB4A3F0" w14:textId="77777777" w:rsidR="009E3560" w:rsidRDefault="009E3560">
            <w:pPr>
              <w:jc w:val="right"/>
              <w:rPr>
                <w:color w:val="000000"/>
                <w:sz w:val="20"/>
                <w:szCs w:val="20"/>
              </w:rPr>
            </w:pPr>
            <w:r>
              <w:rPr>
                <w:color w:val="000000"/>
                <w:sz w:val="20"/>
                <w:szCs w:val="20"/>
              </w:rPr>
              <w:t>0</w:t>
            </w:r>
          </w:p>
        </w:tc>
        <w:tc>
          <w:tcPr>
            <w:tcW w:w="648" w:type="dxa"/>
            <w:tcBorders>
              <w:top w:val="nil"/>
              <w:left w:val="nil"/>
              <w:bottom w:val="single" w:sz="4" w:space="0" w:color="D9D9D9"/>
              <w:right w:val="single" w:sz="4" w:space="0" w:color="000000"/>
            </w:tcBorders>
            <w:shd w:val="clear" w:color="auto" w:fill="auto"/>
            <w:noWrap/>
            <w:vAlign w:val="center"/>
            <w:hideMark/>
          </w:tcPr>
          <w:p w14:paraId="5C021CEE" w14:textId="77777777" w:rsidR="009E3560" w:rsidRDefault="009E3560">
            <w:pPr>
              <w:jc w:val="right"/>
              <w:rPr>
                <w:color w:val="000000"/>
                <w:sz w:val="20"/>
                <w:szCs w:val="20"/>
              </w:rPr>
            </w:pPr>
            <w:r>
              <w:rPr>
                <w:color w:val="000000"/>
                <w:sz w:val="20"/>
                <w:szCs w:val="20"/>
              </w:rPr>
              <w:t>0</w:t>
            </w:r>
          </w:p>
        </w:tc>
        <w:tc>
          <w:tcPr>
            <w:tcW w:w="763" w:type="dxa"/>
            <w:tcBorders>
              <w:top w:val="nil"/>
              <w:left w:val="nil"/>
              <w:bottom w:val="single" w:sz="4" w:space="0" w:color="D9D9D9"/>
              <w:right w:val="nil"/>
            </w:tcBorders>
            <w:shd w:val="clear" w:color="auto" w:fill="auto"/>
            <w:noWrap/>
            <w:vAlign w:val="center"/>
            <w:hideMark/>
          </w:tcPr>
          <w:p w14:paraId="581CC248" w14:textId="77777777" w:rsidR="009E3560" w:rsidRDefault="009E3560">
            <w:pPr>
              <w:jc w:val="right"/>
              <w:rPr>
                <w:color w:val="000000"/>
                <w:sz w:val="20"/>
                <w:szCs w:val="20"/>
              </w:rPr>
            </w:pPr>
            <w:r>
              <w:rPr>
                <w:color w:val="000000"/>
                <w:sz w:val="20"/>
                <w:szCs w:val="20"/>
              </w:rPr>
              <w:t>64</w:t>
            </w:r>
          </w:p>
        </w:tc>
        <w:tc>
          <w:tcPr>
            <w:tcW w:w="648" w:type="dxa"/>
            <w:tcBorders>
              <w:top w:val="nil"/>
              <w:left w:val="nil"/>
              <w:bottom w:val="single" w:sz="4" w:space="0" w:color="D9D9D9"/>
              <w:right w:val="nil"/>
            </w:tcBorders>
            <w:shd w:val="clear" w:color="auto" w:fill="auto"/>
            <w:noWrap/>
            <w:vAlign w:val="center"/>
            <w:hideMark/>
          </w:tcPr>
          <w:p w14:paraId="62562C9B" w14:textId="77777777" w:rsidR="009E3560" w:rsidRDefault="009E3560">
            <w:pPr>
              <w:jc w:val="right"/>
              <w:rPr>
                <w:color w:val="000000"/>
                <w:sz w:val="20"/>
                <w:szCs w:val="20"/>
              </w:rPr>
            </w:pPr>
            <w:r>
              <w:rPr>
                <w:color w:val="000000"/>
                <w:sz w:val="20"/>
                <w:szCs w:val="20"/>
              </w:rPr>
              <w:t>54</w:t>
            </w:r>
          </w:p>
        </w:tc>
        <w:tc>
          <w:tcPr>
            <w:tcW w:w="763" w:type="dxa"/>
            <w:tcBorders>
              <w:top w:val="nil"/>
              <w:left w:val="single" w:sz="4" w:space="0" w:color="000000"/>
              <w:bottom w:val="single" w:sz="4" w:space="0" w:color="D9D9D9"/>
              <w:right w:val="nil"/>
            </w:tcBorders>
            <w:shd w:val="clear" w:color="auto" w:fill="auto"/>
            <w:noWrap/>
            <w:vAlign w:val="center"/>
            <w:hideMark/>
          </w:tcPr>
          <w:p w14:paraId="1EFA1818" w14:textId="77777777" w:rsidR="009E3560" w:rsidRDefault="009E3560">
            <w:pPr>
              <w:jc w:val="right"/>
              <w:rPr>
                <w:color w:val="000000"/>
                <w:sz w:val="20"/>
                <w:szCs w:val="20"/>
              </w:rPr>
            </w:pPr>
            <w:r>
              <w:rPr>
                <w:color w:val="000000"/>
                <w:sz w:val="20"/>
                <w:szCs w:val="20"/>
              </w:rPr>
              <w:t>16</w:t>
            </w:r>
          </w:p>
        </w:tc>
        <w:tc>
          <w:tcPr>
            <w:tcW w:w="648" w:type="dxa"/>
            <w:tcBorders>
              <w:top w:val="nil"/>
              <w:left w:val="nil"/>
              <w:bottom w:val="single" w:sz="4" w:space="0" w:color="D9D9D9"/>
              <w:right w:val="single" w:sz="4" w:space="0" w:color="000000"/>
            </w:tcBorders>
            <w:shd w:val="clear" w:color="auto" w:fill="auto"/>
            <w:noWrap/>
            <w:vAlign w:val="center"/>
            <w:hideMark/>
          </w:tcPr>
          <w:p w14:paraId="7B7B05C4" w14:textId="77777777" w:rsidR="009E3560" w:rsidRDefault="009E3560">
            <w:pPr>
              <w:jc w:val="right"/>
              <w:rPr>
                <w:color w:val="000000"/>
                <w:sz w:val="20"/>
                <w:szCs w:val="20"/>
              </w:rPr>
            </w:pPr>
            <w:r>
              <w:rPr>
                <w:color w:val="000000"/>
                <w:sz w:val="20"/>
                <w:szCs w:val="20"/>
              </w:rPr>
              <w:t>9</w:t>
            </w:r>
          </w:p>
        </w:tc>
        <w:tc>
          <w:tcPr>
            <w:tcW w:w="821" w:type="dxa"/>
            <w:tcBorders>
              <w:top w:val="nil"/>
              <w:left w:val="nil"/>
              <w:bottom w:val="single" w:sz="4" w:space="0" w:color="D9D9D9"/>
              <w:right w:val="nil"/>
            </w:tcBorders>
            <w:shd w:val="clear" w:color="auto" w:fill="auto"/>
            <w:noWrap/>
            <w:vAlign w:val="center"/>
            <w:hideMark/>
          </w:tcPr>
          <w:p w14:paraId="3999211F" w14:textId="77777777" w:rsidR="009E3560" w:rsidRDefault="009E3560">
            <w:pPr>
              <w:jc w:val="right"/>
              <w:rPr>
                <w:color w:val="000000"/>
                <w:sz w:val="20"/>
                <w:szCs w:val="20"/>
              </w:rPr>
            </w:pPr>
            <w:r>
              <w:rPr>
                <w:color w:val="000000"/>
                <w:sz w:val="20"/>
                <w:szCs w:val="20"/>
              </w:rPr>
              <w:t>13</w:t>
            </w:r>
          </w:p>
        </w:tc>
        <w:tc>
          <w:tcPr>
            <w:tcW w:w="662" w:type="dxa"/>
            <w:tcBorders>
              <w:top w:val="nil"/>
              <w:left w:val="nil"/>
              <w:bottom w:val="single" w:sz="4" w:space="0" w:color="D9D9D9"/>
              <w:right w:val="nil"/>
            </w:tcBorders>
            <w:shd w:val="clear" w:color="auto" w:fill="auto"/>
            <w:noWrap/>
            <w:vAlign w:val="center"/>
            <w:hideMark/>
          </w:tcPr>
          <w:p w14:paraId="429871E9" w14:textId="77777777" w:rsidR="009E3560" w:rsidRDefault="009E3560">
            <w:pPr>
              <w:jc w:val="right"/>
              <w:rPr>
                <w:color w:val="000000"/>
                <w:sz w:val="20"/>
                <w:szCs w:val="20"/>
              </w:rPr>
            </w:pPr>
            <w:r>
              <w:rPr>
                <w:color w:val="000000"/>
                <w:sz w:val="20"/>
                <w:szCs w:val="20"/>
              </w:rPr>
              <w:t>24</w:t>
            </w:r>
          </w:p>
        </w:tc>
        <w:tc>
          <w:tcPr>
            <w:tcW w:w="761" w:type="dxa"/>
            <w:tcBorders>
              <w:top w:val="nil"/>
              <w:left w:val="single" w:sz="4" w:space="0" w:color="000000"/>
              <w:bottom w:val="single" w:sz="4" w:space="0" w:color="D9D9D9"/>
              <w:right w:val="nil"/>
            </w:tcBorders>
            <w:shd w:val="clear" w:color="auto" w:fill="auto"/>
            <w:noWrap/>
            <w:vAlign w:val="center"/>
            <w:hideMark/>
          </w:tcPr>
          <w:p w14:paraId="6D56D4B4" w14:textId="77777777" w:rsidR="009E3560" w:rsidRDefault="009E3560">
            <w:pPr>
              <w:jc w:val="right"/>
              <w:rPr>
                <w:color w:val="000000"/>
                <w:sz w:val="20"/>
                <w:szCs w:val="20"/>
              </w:rPr>
            </w:pPr>
            <w:r>
              <w:rPr>
                <w:color w:val="000000"/>
                <w:sz w:val="20"/>
                <w:szCs w:val="20"/>
              </w:rPr>
              <w:t>467</w:t>
            </w:r>
          </w:p>
        </w:tc>
        <w:tc>
          <w:tcPr>
            <w:tcW w:w="1800" w:type="dxa"/>
            <w:tcBorders>
              <w:top w:val="nil"/>
              <w:left w:val="nil"/>
              <w:bottom w:val="single" w:sz="4" w:space="0" w:color="D9D9D9"/>
              <w:right w:val="nil"/>
            </w:tcBorders>
            <w:shd w:val="clear" w:color="auto" w:fill="auto"/>
            <w:noWrap/>
            <w:vAlign w:val="center"/>
            <w:hideMark/>
          </w:tcPr>
          <w:p w14:paraId="372AEE29" w14:textId="77777777" w:rsidR="009E3560" w:rsidRDefault="009E3560">
            <w:pPr>
              <w:jc w:val="right"/>
              <w:rPr>
                <w:color w:val="000000"/>
                <w:sz w:val="20"/>
                <w:szCs w:val="20"/>
              </w:rPr>
            </w:pPr>
            <w:r>
              <w:rPr>
                <w:color w:val="000000"/>
                <w:sz w:val="20"/>
                <w:szCs w:val="20"/>
              </w:rPr>
              <w:t>367 (339, 394)</w:t>
            </w:r>
          </w:p>
        </w:tc>
        <w:tc>
          <w:tcPr>
            <w:tcW w:w="1802" w:type="dxa"/>
            <w:tcBorders>
              <w:top w:val="nil"/>
              <w:left w:val="nil"/>
              <w:bottom w:val="single" w:sz="4" w:space="0" w:color="D9D9D9"/>
              <w:right w:val="single" w:sz="4" w:space="0" w:color="000000"/>
            </w:tcBorders>
            <w:shd w:val="clear" w:color="auto" w:fill="auto"/>
            <w:noWrap/>
            <w:vAlign w:val="center"/>
            <w:hideMark/>
          </w:tcPr>
          <w:p w14:paraId="04FF5C9C" w14:textId="77777777" w:rsidR="009E3560" w:rsidRDefault="009E3560">
            <w:pPr>
              <w:jc w:val="right"/>
              <w:rPr>
                <w:color w:val="000000"/>
                <w:sz w:val="20"/>
                <w:szCs w:val="20"/>
              </w:rPr>
            </w:pPr>
            <w:r>
              <w:rPr>
                <w:color w:val="000000"/>
                <w:sz w:val="20"/>
                <w:szCs w:val="20"/>
              </w:rPr>
              <w:t>0.55 (0.29, 0.69)</w:t>
            </w:r>
          </w:p>
        </w:tc>
      </w:tr>
      <w:tr w:rsidR="009E3560" w14:paraId="18A05029" w14:textId="77777777" w:rsidTr="009E3560">
        <w:trPr>
          <w:trHeight w:val="320"/>
        </w:trPr>
        <w:tc>
          <w:tcPr>
            <w:tcW w:w="1780" w:type="dxa"/>
            <w:tcBorders>
              <w:top w:val="nil"/>
              <w:left w:val="single" w:sz="4" w:space="0" w:color="000000"/>
              <w:bottom w:val="single" w:sz="4" w:space="0" w:color="D9D9D9"/>
              <w:right w:val="nil"/>
            </w:tcBorders>
            <w:shd w:val="clear" w:color="auto" w:fill="auto"/>
            <w:noWrap/>
            <w:vAlign w:val="center"/>
            <w:hideMark/>
          </w:tcPr>
          <w:p w14:paraId="6B48CFB0" w14:textId="77777777" w:rsidR="009E3560" w:rsidRDefault="009E3560">
            <w:pPr>
              <w:rPr>
                <w:color w:val="000000"/>
                <w:sz w:val="20"/>
                <w:szCs w:val="20"/>
              </w:rPr>
            </w:pPr>
            <w:r>
              <w:rPr>
                <w:color w:val="000000"/>
                <w:sz w:val="20"/>
                <w:szCs w:val="20"/>
              </w:rPr>
              <w:t>29. Virginia</w:t>
            </w:r>
          </w:p>
        </w:tc>
        <w:tc>
          <w:tcPr>
            <w:tcW w:w="821" w:type="dxa"/>
            <w:tcBorders>
              <w:top w:val="nil"/>
              <w:left w:val="single" w:sz="4" w:space="0" w:color="000000"/>
              <w:bottom w:val="single" w:sz="4" w:space="0" w:color="D9D9D9"/>
              <w:right w:val="nil"/>
            </w:tcBorders>
            <w:shd w:val="clear" w:color="auto" w:fill="auto"/>
            <w:noWrap/>
            <w:vAlign w:val="center"/>
            <w:hideMark/>
          </w:tcPr>
          <w:p w14:paraId="635481FB" w14:textId="77777777" w:rsidR="009E3560" w:rsidRDefault="009E3560">
            <w:pPr>
              <w:jc w:val="right"/>
              <w:rPr>
                <w:color w:val="000000"/>
                <w:sz w:val="20"/>
                <w:szCs w:val="20"/>
              </w:rPr>
            </w:pPr>
            <w:r>
              <w:rPr>
                <w:color w:val="000000"/>
                <w:sz w:val="20"/>
                <w:szCs w:val="20"/>
              </w:rPr>
              <w:t>112</w:t>
            </w:r>
          </w:p>
        </w:tc>
        <w:tc>
          <w:tcPr>
            <w:tcW w:w="648" w:type="dxa"/>
            <w:tcBorders>
              <w:top w:val="nil"/>
              <w:left w:val="nil"/>
              <w:bottom w:val="single" w:sz="4" w:space="0" w:color="D9D9D9"/>
              <w:right w:val="single" w:sz="4" w:space="0" w:color="000000"/>
            </w:tcBorders>
            <w:shd w:val="clear" w:color="auto" w:fill="auto"/>
            <w:noWrap/>
            <w:vAlign w:val="center"/>
            <w:hideMark/>
          </w:tcPr>
          <w:p w14:paraId="3C0B5B84" w14:textId="77777777" w:rsidR="009E3560" w:rsidRDefault="009E3560">
            <w:pPr>
              <w:jc w:val="right"/>
              <w:rPr>
                <w:color w:val="000000"/>
                <w:sz w:val="20"/>
                <w:szCs w:val="20"/>
              </w:rPr>
            </w:pPr>
            <w:r>
              <w:rPr>
                <w:color w:val="000000"/>
                <w:sz w:val="20"/>
                <w:szCs w:val="20"/>
              </w:rPr>
              <w:t>109</w:t>
            </w:r>
          </w:p>
        </w:tc>
        <w:tc>
          <w:tcPr>
            <w:tcW w:w="763" w:type="dxa"/>
            <w:tcBorders>
              <w:top w:val="nil"/>
              <w:left w:val="nil"/>
              <w:bottom w:val="single" w:sz="4" w:space="0" w:color="D9D9D9"/>
              <w:right w:val="nil"/>
            </w:tcBorders>
            <w:shd w:val="clear" w:color="auto" w:fill="auto"/>
            <w:noWrap/>
            <w:vAlign w:val="center"/>
            <w:hideMark/>
          </w:tcPr>
          <w:p w14:paraId="1AC2AEEC" w14:textId="77777777" w:rsidR="009E3560" w:rsidRDefault="009E3560">
            <w:pPr>
              <w:jc w:val="right"/>
              <w:rPr>
                <w:color w:val="000000"/>
                <w:sz w:val="20"/>
                <w:szCs w:val="20"/>
              </w:rPr>
            </w:pPr>
            <w:r>
              <w:rPr>
                <w:color w:val="000000"/>
                <w:sz w:val="20"/>
                <w:szCs w:val="20"/>
              </w:rPr>
              <w:t>88</w:t>
            </w:r>
          </w:p>
        </w:tc>
        <w:tc>
          <w:tcPr>
            <w:tcW w:w="648" w:type="dxa"/>
            <w:tcBorders>
              <w:top w:val="nil"/>
              <w:left w:val="nil"/>
              <w:bottom w:val="single" w:sz="4" w:space="0" w:color="D9D9D9"/>
              <w:right w:val="nil"/>
            </w:tcBorders>
            <w:shd w:val="clear" w:color="auto" w:fill="auto"/>
            <w:noWrap/>
            <w:vAlign w:val="center"/>
            <w:hideMark/>
          </w:tcPr>
          <w:p w14:paraId="39BD50A7" w14:textId="77777777" w:rsidR="009E3560" w:rsidRDefault="009E3560">
            <w:pPr>
              <w:jc w:val="right"/>
              <w:rPr>
                <w:color w:val="000000"/>
                <w:sz w:val="20"/>
                <w:szCs w:val="20"/>
              </w:rPr>
            </w:pPr>
            <w:r>
              <w:rPr>
                <w:color w:val="000000"/>
                <w:sz w:val="20"/>
                <w:szCs w:val="20"/>
              </w:rPr>
              <w:t>31</w:t>
            </w:r>
          </w:p>
        </w:tc>
        <w:tc>
          <w:tcPr>
            <w:tcW w:w="763" w:type="dxa"/>
            <w:tcBorders>
              <w:top w:val="nil"/>
              <w:left w:val="single" w:sz="4" w:space="0" w:color="000000"/>
              <w:bottom w:val="single" w:sz="4" w:space="0" w:color="D9D9D9"/>
              <w:right w:val="nil"/>
            </w:tcBorders>
            <w:shd w:val="clear" w:color="auto" w:fill="auto"/>
            <w:noWrap/>
            <w:vAlign w:val="center"/>
            <w:hideMark/>
          </w:tcPr>
          <w:p w14:paraId="2ECBE3FF" w14:textId="77777777" w:rsidR="009E3560" w:rsidRDefault="009E3560">
            <w:pPr>
              <w:jc w:val="right"/>
              <w:rPr>
                <w:color w:val="000000"/>
                <w:sz w:val="20"/>
                <w:szCs w:val="20"/>
              </w:rPr>
            </w:pPr>
            <w:r>
              <w:rPr>
                <w:color w:val="000000"/>
                <w:sz w:val="20"/>
                <w:szCs w:val="20"/>
              </w:rPr>
              <w:t>153</w:t>
            </w:r>
          </w:p>
        </w:tc>
        <w:tc>
          <w:tcPr>
            <w:tcW w:w="648" w:type="dxa"/>
            <w:tcBorders>
              <w:top w:val="nil"/>
              <w:left w:val="nil"/>
              <w:bottom w:val="single" w:sz="4" w:space="0" w:color="D9D9D9"/>
              <w:right w:val="single" w:sz="4" w:space="0" w:color="000000"/>
            </w:tcBorders>
            <w:shd w:val="clear" w:color="auto" w:fill="auto"/>
            <w:noWrap/>
            <w:vAlign w:val="center"/>
            <w:hideMark/>
          </w:tcPr>
          <w:p w14:paraId="5EF6727F" w14:textId="77777777" w:rsidR="009E3560" w:rsidRDefault="009E3560">
            <w:pPr>
              <w:jc w:val="right"/>
              <w:rPr>
                <w:color w:val="000000"/>
                <w:sz w:val="20"/>
                <w:szCs w:val="20"/>
              </w:rPr>
            </w:pPr>
            <w:r>
              <w:rPr>
                <w:color w:val="000000"/>
                <w:sz w:val="20"/>
                <w:szCs w:val="20"/>
              </w:rPr>
              <w:t>20</w:t>
            </w:r>
          </w:p>
        </w:tc>
        <w:tc>
          <w:tcPr>
            <w:tcW w:w="763" w:type="dxa"/>
            <w:tcBorders>
              <w:top w:val="nil"/>
              <w:left w:val="nil"/>
              <w:bottom w:val="single" w:sz="4" w:space="0" w:color="D9D9D9"/>
              <w:right w:val="nil"/>
            </w:tcBorders>
            <w:shd w:val="clear" w:color="auto" w:fill="auto"/>
            <w:noWrap/>
            <w:vAlign w:val="center"/>
            <w:hideMark/>
          </w:tcPr>
          <w:p w14:paraId="2F934934" w14:textId="77777777" w:rsidR="009E3560" w:rsidRDefault="009E3560">
            <w:pPr>
              <w:jc w:val="right"/>
              <w:rPr>
                <w:color w:val="000000"/>
                <w:sz w:val="20"/>
                <w:szCs w:val="20"/>
              </w:rPr>
            </w:pPr>
            <w:r>
              <w:rPr>
                <w:color w:val="000000"/>
                <w:sz w:val="20"/>
                <w:szCs w:val="20"/>
              </w:rPr>
              <w:t>119</w:t>
            </w:r>
          </w:p>
        </w:tc>
        <w:tc>
          <w:tcPr>
            <w:tcW w:w="648" w:type="dxa"/>
            <w:tcBorders>
              <w:top w:val="nil"/>
              <w:left w:val="nil"/>
              <w:bottom w:val="single" w:sz="4" w:space="0" w:color="D9D9D9"/>
              <w:right w:val="nil"/>
            </w:tcBorders>
            <w:shd w:val="clear" w:color="auto" w:fill="auto"/>
            <w:noWrap/>
            <w:vAlign w:val="center"/>
            <w:hideMark/>
          </w:tcPr>
          <w:p w14:paraId="406C2C47" w14:textId="77777777" w:rsidR="009E3560" w:rsidRDefault="009E3560">
            <w:pPr>
              <w:jc w:val="right"/>
              <w:rPr>
                <w:color w:val="000000"/>
                <w:sz w:val="20"/>
                <w:szCs w:val="20"/>
              </w:rPr>
            </w:pPr>
            <w:r>
              <w:rPr>
                <w:color w:val="000000"/>
                <w:sz w:val="20"/>
                <w:szCs w:val="20"/>
              </w:rPr>
              <w:t>169</w:t>
            </w:r>
          </w:p>
        </w:tc>
        <w:tc>
          <w:tcPr>
            <w:tcW w:w="763" w:type="dxa"/>
            <w:tcBorders>
              <w:top w:val="nil"/>
              <w:left w:val="single" w:sz="4" w:space="0" w:color="000000"/>
              <w:bottom w:val="single" w:sz="4" w:space="0" w:color="D9D9D9"/>
              <w:right w:val="nil"/>
            </w:tcBorders>
            <w:shd w:val="clear" w:color="auto" w:fill="auto"/>
            <w:noWrap/>
            <w:vAlign w:val="center"/>
            <w:hideMark/>
          </w:tcPr>
          <w:p w14:paraId="10EB7836" w14:textId="77777777" w:rsidR="009E3560" w:rsidRDefault="009E3560">
            <w:pPr>
              <w:jc w:val="right"/>
              <w:rPr>
                <w:color w:val="000000"/>
                <w:sz w:val="20"/>
                <w:szCs w:val="20"/>
              </w:rPr>
            </w:pPr>
            <w:r>
              <w:rPr>
                <w:color w:val="000000"/>
                <w:sz w:val="20"/>
                <w:szCs w:val="20"/>
              </w:rPr>
              <w:t>20</w:t>
            </w:r>
          </w:p>
        </w:tc>
        <w:tc>
          <w:tcPr>
            <w:tcW w:w="648" w:type="dxa"/>
            <w:tcBorders>
              <w:top w:val="nil"/>
              <w:left w:val="nil"/>
              <w:bottom w:val="single" w:sz="4" w:space="0" w:color="D9D9D9"/>
              <w:right w:val="single" w:sz="4" w:space="0" w:color="000000"/>
            </w:tcBorders>
            <w:shd w:val="clear" w:color="auto" w:fill="auto"/>
            <w:noWrap/>
            <w:vAlign w:val="center"/>
            <w:hideMark/>
          </w:tcPr>
          <w:p w14:paraId="346F6FFB" w14:textId="77777777" w:rsidR="009E3560" w:rsidRDefault="009E3560">
            <w:pPr>
              <w:jc w:val="right"/>
              <w:rPr>
                <w:color w:val="000000"/>
                <w:sz w:val="20"/>
                <w:szCs w:val="20"/>
              </w:rPr>
            </w:pPr>
            <w:r>
              <w:rPr>
                <w:color w:val="000000"/>
                <w:sz w:val="20"/>
                <w:szCs w:val="20"/>
              </w:rPr>
              <w:t>22</w:t>
            </w:r>
          </w:p>
        </w:tc>
        <w:tc>
          <w:tcPr>
            <w:tcW w:w="821" w:type="dxa"/>
            <w:tcBorders>
              <w:top w:val="nil"/>
              <w:left w:val="nil"/>
              <w:bottom w:val="single" w:sz="4" w:space="0" w:color="D9D9D9"/>
              <w:right w:val="nil"/>
            </w:tcBorders>
            <w:shd w:val="clear" w:color="auto" w:fill="auto"/>
            <w:noWrap/>
            <w:vAlign w:val="center"/>
            <w:hideMark/>
          </w:tcPr>
          <w:p w14:paraId="3227CB26" w14:textId="77777777" w:rsidR="009E3560" w:rsidRDefault="009E3560">
            <w:pPr>
              <w:jc w:val="right"/>
              <w:rPr>
                <w:color w:val="000000"/>
                <w:sz w:val="20"/>
                <w:szCs w:val="20"/>
              </w:rPr>
            </w:pPr>
            <w:r>
              <w:rPr>
                <w:color w:val="000000"/>
                <w:sz w:val="20"/>
                <w:szCs w:val="20"/>
              </w:rPr>
              <w:t>14</w:t>
            </w:r>
          </w:p>
        </w:tc>
        <w:tc>
          <w:tcPr>
            <w:tcW w:w="662" w:type="dxa"/>
            <w:tcBorders>
              <w:top w:val="nil"/>
              <w:left w:val="nil"/>
              <w:bottom w:val="single" w:sz="4" w:space="0" w:color="D9D9D9"/>
              <w:right w:val="nil"/>
            </w:tcBorders>
            <w:shd w:val="clear" w:color="auto" w:fill="auto"/>
            <w:noWrap/>
            <w:vAlign w:val="center"/>
            <w:hideMark/>
          </w:tcPr>
          <w:p w14:paraId="3BA937EA" w14:textId="77777777" w:rsidR="009E3560" w:rsidRDefault="009E3560">
            <w:pPr>
              <w:jc w:val="right"/>
              <w:rPr>
                <w:color w:val="000000"/>
                <w:sz w:val="20"/>
                <w:szCs w:val="20"/>
              </w:rPr>
            </w:pPr>
            <w:r>
              <w:rPr>
                <w:color w:val="000000"/>
                <w:sz w:val="20"/>
                <w:szCs w:val="20"/>
              </w:rPr>
              <w:t>11</w:t>
            </w:r>
          </w:p>
        </w:tc>
        <w:tc>
          <w:tcPr>
            <w:tcW w:w="761" w:type="dxa"/>
            <w:tcBorders>
              <w:top w:val="nil"/>
              <w:left w:val="single" w:sz="4" w:space="0" w:color="000000"/>
              <w:bottom w:val="single" w:sz="4" w:space="0" w:color="D9D9D9"/>
              <w:right w:val="nil"/>
            </w:tcBorders>
            <w:shd w:val="clear" w:color="auto" w:fill="auto"/>
            <w:noWrap/>
            <w:vAlign w:val="center"/>
            <w:hideMark/>
          </w:tcPr>
          <w:p w14:paraId="65D2CDF1" w14:textId="77777777" w:rsidR="009E3560" w:rsidRDefault="009E3560">
            <w:pPr>
              <w:jc w:val="right"/>
              <w:rPr>
                <w:color w:val="000000"/>
                <w:sz w:val="20"/>
                <w:szCs w:val="20"/>
              </w:rPr>
            </w:pPr>
            <w:r>
              <w:rPr>
                <w:color w:val="000000"/>
                <w:sz w:val="20"/>
                <w:szCs w:val="20"/>
              </w:rPr>
              <w:t>507</w:t>
            </w:r>
          </w:p>
        </w:tc>
        <w:tc>
          <w:tcPr>
            <w:tcW w:w="1800" w:type="dxa"/>
            <w:tcBorders>
              <w:top w:val="nil"/>
              <w:left w:val="nil"/>
              <w:bottom w:val="single" w:sz="4" w:space="0" w:color="D9D9D9"/>
              <w:right w:val="nil"/>
            </w:tcBorders>
            <w:shd w:val="clear" w:color="auto" w:fill="auto"/>
            <w:noWrap/>
            <w:vAlign w:val="center"/>
            <w:hideMark/>
          </w:tcPr>
          <w:p w14:paraId="633390C2" w14:textId="77777777" w:rsidR="009E3560" w:rsidRDefault="009E3560">
            <w:pPr>
              <w:jc w:val="right"/>
              <w:rPr>
                <w:color w:val="000000"/>
                <w:sz w:val="20"/>
                <w:szCs w:val="20"/>
              </w:rPr>
            </w:pPr>
            <w:r>
              <w:rPr>
                <w:color w:val="000000"/>
                <w:sz w:val="20"/>
                <w:szCs w:val="20"/>
              </w:rPr>
              <w:t>362 (299, 428)</w:t>
            </w:r>
          </w:p>
        </w:tc>
        <w:tc>
          <w:tcPr>
            <w:tcW w:w="1802" w:type="dxa"/>
            <w:tcBorders>
              <w:top w:val="nil"/>
              <w:left w:val="nil"/>
              <w:bottom w:val="single" w:sz="4" w:space="0" w:color="D9D9D9"/>
              <w:right w:val="single" w:sz="4" w:space="0" w:color="000000"/>
            </w:tcBorders>
            <w:shd w:val="clear" w:color="auto" w:fill="auto"/>
            <w:noWrap/>
            <w:vAlign w:val="center"/>
            <w:hideMark/>
          </w:tcPr>
          <w:p w14:paraId="4C454621" w14:textId="77777777" w:rsidR="009E3560" w:rsidRDefault="009E3560">
            <w:pPr>
              <w:jc w:val="right"/>
              <w:rPr>
                <w:color w:val="000000"/>
                <w:sz w:val="20"/>
                <w:szCs w:val="20"/>
              </w:rPr>
            </w:pPr>
            <w:r>
              <w:rPr>
                <w:color w:val="000000"/>
                <w:sz w:val="20"/>
                <w:szCs w:val="20"/>
              </w:rPr>
              <w:t>0.56 (0.35, 0.75)</w:t>
            </w:r>
          </w:p>
        </w:tc>
      </w:tr>
      <w:tr w:rsidR="009E3560" w14:paraId="37C0756D" w14:textId="77777777" w:rsidTr="009E3560">
        <w:trPr>
          <w:trHeight w:val="320"/>
        </w:trPr>
        <w:tc>
          <w:tcPr>
            <w:tcW w:w="1780" w:type="dxa"/>
            <w:tcBorders>
              <w:top w:val="nil"/>
              <w:left w:val="single" w:sz="4" w:space="0" w:color="000000"/>
              <w:bottom w:val="single" w:sz="4" w:space="0" w:color="D9D9D9"/>
              <w:right w:val="nil"/>
            </w:tcBorders>
            <w:shd w:val="clear" w:color="auto" w:fill="auto"/>
            <w:noWrap/>
            <w:vAlign w:val="center"/>
            <w:hideMark/>
          </w:tcPr>
          <w:p w14:paraId="592FE526" w14:textId="77777777" w:rsidR="009E3560" w:rsidRDefault="009E3560">
            <w:pPr>
              <w:rPr>
                <w:color w:val="000000"/>
                <w:sz w:val="20"/>
                <w:szCs w:val="20"/>
              </w:rPr>
            </w:pPr>
            <w:r>
              <w:rPr>
                <w:color w:val="000000"/>
                <w:sz w:val="20"/>
                <w:szCs w:val="20"/>
              </w:rPr>
              <w:t>30. Tennessee</w:t>
            </w:r>
          </w:p>
        </w:tc>
        <w:tc>
          <w:tcPr>
            <w:tcW w:w="821" w:type="dxa"/>
            <w:tcBorders>
              <w:top w:val="nil"/>
              <w:left w:val="single" w:sz="4" w:space="0" w:color="000000"/>
              <w:bottom w:val="single" w:sz="4" w:space="0" w:color="D9D9D9"/>
              <w:right w:val="nil"/>
            </w:tcBorders>
            <w:shd w:val="clear" w:color="auto" w:fill="auto"/>
            <w:noWrap/>
            <w:vAlign w:val="center"/>
            <w:hideMark/>
          </w:tcPr>
          <w:p w14:paraId="1D76BBBF" w14:textId="77777777" w:rsidR="009E3560" w:rsidRDefault="009E3560">
            <w:pPr>
              <w:jc w:val="right"/>
              <w:rPr>
                <w:color w:val="000000"/>
                <w:sz w:val="20"/>
                <w:szCs w:val="20"/>
              </w:rPr>
            </w:pPr>
            <w:r>
              <w:rPr>
                <w:color w:val="000000"/>
                <w:sz w:val="20"/>
                <w:szCs w:val="20"/>
              </w:rPr>
              <w:t>132</w:t>
            </w:r>
          </w:p>
        </w:tc>
        <w:tc>
          <w:tcPr>
            <w:tcW w:w="648" w:type="dxa"/>
            <w:tcBorders>
              <w:top w:val="nil"/>
              <w:left w:val="nil"/>
              <w:bottom w:val="single" w:sz="4" w:space="0" w:color="D9D9D9"/>
              <w:right w:val="single" w:sz="4" w:space="0" w:color="000000"/>
            </w:tcBorders>
            <w:shd w:val="clear" w:color="auto" w:fill="auto"/>
            <w:noWrap/>
            <w:vAlign w:val="center"/>
            <w:hideMark/>
          </w:tcPr>
          <w:p w14:paraId="6F0D592A" w14:textId="77777777" w:rsidR="009E3560" w:rsidRDefault="009E3560">
            <w:pPr>
              <w:jc w:val="right"/>
              <w:rPr>
                <w:color w:val="000000"/>
                <w:sz w:val="20"/>
                <w:szCs w:val="20"/>
              </w:rPr>
            </w:pPr>
            <w:r>
              <w:rPr>
                <w:color w:val="000000"/>
                <w:sz w:val="20"/>
                <w:szCs w:val="20"/>
              </w:rPr>
              <w:t>122</w:t>
            </w:r>
          </w:p>
        </w:tc>
        <w:tc>
          <w:tcPr>
            <w:tcW w:w="763" w:type="dxa"/>
            <w:tcBorders>
              <w:top w:val="nil"/>
              <w:left w:val="nil"/>
              <w:bottom w:val="single" w:sz="4" w:space="0" w:color="D9D9D9"/>
              <w:right w:val="nil"/>
            </w:tcBorders>
            <w:shd w:val="clear" w:color="auto" w:fill="auto"/>
            <w:noWrap/>
            <w:vAlign w:val="center"/>
            <w:hideMark/>
          </w:tcPr>
          <w:p w14:paraId="6E2284BC" w14:textId="77777777" w:rsidR="009E3560" w:rsidRDefault="009E3560">
            <w:pPr>
              <w:jc w:val="right"/>
              <w:rPr>
                <w:color w:val="000000"/>
                <w:sz w:val="20"/>
                <w:szCs w:val="20"/>
              </w:rPr>
            </w:pPr>
            <w:r>
              <w:rPr>
                <w:color w:val="000000"/>
                <w:sz w:val="20"/>
                <w:szCs w:val="20"/>
              </w:rPr>
              <w:t>54</w:t>
            </w:r>
          </w:p>
        </w:tc>
        <w:tc>
          <w:tcPr>
            <w:tcW w:w="648" w:type="dxa"/>
            <w:tcBorders>
              <w:top w:val="nil"/>
              <w:left w:val="nil"/>
              <w:bottom w:val="single" w:sz="4" w:space="0" w:color="D9D9D9"/>
              <w:right w:val="nil"/>
            </w:tcBorders>
            <w:shd w:val="clear" w:color="auto" w:fill="auto"/>
            <w:noWrap/>
            <w:vAlign w:val="center"/>
            <w:hideMark/>
          </w:tcPr>
          <w:p w14:paraId="3D4B1077" w14:textId="77777777" w:rsidR="009E3560" w:rsidRDefault="009E3560">
            <w:pPr>
              <w:jc w:val="right"/>
              <w:rPr>
                <w:color w:val="000000"/>
                <w:sz w:val="20"/>
                <w:szCs w:val="20"/>
              </w:rPr>
            </w:pPr>
            <w:r>
              <w:rPr>
                <w:color w:val="000000"/>
                <w:sz w:val="20"/>
                <w:szCs w:val="20"/>
              </w:rPr>
              <w:t>40</w:t>
            </w:r>
          </w:p>
        </w:tc>
        <w:tc>
          <w:tcPr>
            <w:tcW w:w="763" w:type="dxa"/>
            <w:tcBorders>
              <w:top w:val="nil"/>
              <w:left w:val="single" w:sz="4" w:space="0" w:color="000000"/>
              <w:bottom w:val="single" w:sz="4" w:space="0" w:color="D9D9D9"/>
              <w:right w:val="nil"/>
            </w:tcBorders>
            <w:shd w:val="clear" w:color="auto" w:fill="auto"/>
            <w:noWrap/>
            <w:vAlign w:val="center"/>
            <w:hideMark/>
          </w:tcPr>
          <w:p w14:paraId="03C37BED" w14:textId="77777777" w:rsidR="009E3560" w:rsidRDefault="009E3560">
            <w:pPr>
              <w:jc w:val="right"/>
              <w:rPr>
                <w:color w:val="000000"/>
                <w:sz w:val="20"/>
                <w:szCs w:val="20"/>
              </w:rPr>
            </w:pPr>
            <w:r>
              <w:rPr>
                <w:color w:val="000000"/>
                <w:sz w:val="20"/>
                <w:szCs w:val="20"/>
              </w:rPr>
              <w:t>2</w:t>
            </w:r>
          </w:p>
        </w:tc>
        <w:tc>
          <w:tcPr>
            <w:tcW w:w="648" w:type="dxa"/>
            <w:tcBorders>
              <w:top w:val="nil"/>
              <w:left w:val="nil"/>
              <w:bottom w:val="single" w:sz="4" w:space="0" w:color="D9D9D9"/>
              <w:right w:val="single" w:sz="4" w:space="0" w:color="000000"/>
            </w:tcBorders>
            <w:shd w:val="clear" w:color="auto" w:fill="auto"/>
            <w:noWrap/>
            <w:vAlign w:val="center"/>
            <w:hideMark/>
          </w:tcPr>
          <w:p w14:paraId="7D75ECA4" w14:textId="77777777" w:rsidR="009E3560" w:rsidRDefault="009E3560">
            <w:pPr>
              <w:jc w:val="right"/>
              <w:rPr>
                <w:color w:val="000000"/>
                <w:sz w:val="20"/>
                <w:szCs w:val="20"/>
              </w:rPr>
            </w:pPr>
            <w:r>
              <w:rPr>
                <w:color w:val="000000"/>
                <w:sz w:val="20"/>
                <w:szCs w:val="20"/>
              </w:rPr>
              <w:t>2</w:t>
            </w:r>
          </w:p>
        </w:tc>
        <w:tc>
          <w:tcPr>
            <w:tcW w:w="763" w:type="dxa"/>
            <w:tcBorders>
              <w:top w:val="nil"/>
              <w:left w:val="nil"/>
              <w:bottom w:val="single" w:sz="4" w:space="0" w:color="D9D9D9"/>
              <w:right w:val="nil"/>
            </w:tcBorders>
            <w:shd w:val="clear" w:color="auto" w:fill="auto"/>
            <w:noWrap/>
            <w:vAlign w:val="center"/>
            <w:hideMark/>
          </w:tcPr>
          <w:p w14:paraId="30043C9A" w14:textId="77777777" w:rsidR="009E3560" w:rsidRDefault="009E3560">
            <w:pPr>
              <w:jc w:val="right"/>
              <w:rPr>
                <w:color w:val="000000"/>
                <w:sz w:val="20"/>
                <w:szCs w:val="20"/>
              </w:rPr>
            </w:pPr>
            <w:r>
              <w:rPr>
                <w:color w:val="000000"/>
                <w:sz w:val="20"/>
                <w:szCs w:val="20"/>
              </w:rPr>
              <w:t>114</w:t>
            </w:r>
          </w:p>
        </w:tc>
        <w:tc>
          <w:tcPr>
            <w:tcW w:w="648" w:type="dxa"/>
            <w:tcBorders>
              <w:top w:val="nil"/>
              <w:left w:val="nil"/>
              <w:bottom w:val="single" w:sz="4" w:space="0" w:color="D9D9D9"/>
              <w:right w:val="nil"/>
            </w:tcBorders>
            <w:shd w:val="clear" w:color="auto" w:fill="auto"/>
            <w:noWrap/>
            <w:vAlign w:val="center"/>
            <w:hideMark/>
          </w:tcPr>
          <w:p w14:paraId="2D959E83" w14:textId="77777777" w:rsidR="009E3560" w:rsidRDefault="009E3560">
            <w:pPr>
              <w:jc w:val="right"/>
              <w:rPr>
                <w:color w:val="000000"/>
                <w:sz w:val="20"/>
                <w:szCs w:val="20"/>
              </w:rPr>
            </w:pPr>
            <w:r>
              <w:rPr>
                <w:color w:val="000000"/>
                <w:sz w:val="20"/>
                <w:szCs w:val="20"/>
              </w:rPr>
              <w:t>132</w:t>
            </w:r>
          </w:p>
        </w:tc>
        <w:tc>
          <w:tcPr>
            <w:tcW w:w="763" w:type="dxa"/>
            <w:tcBorders>
              <w:top w:val="nil"/>
              <w:left w:val="single" w:sz="4" w:space="0" w:color="000000"/>
              <w:bottom w:val="single" w:sz="4" w:space="0" w:color="D9D9D9"/>
              <w:right w:val="nil"/>
            </w:tcBorders>
            <w:shd w:val="clear" w:color="auto" w:fill="auto"/>
            <w:noWrap/>
            <w:vAlign w:val="center"/>
            <w:hideMark/>
          </w:tcPr>
          <w:p w14:paraId="5FEED4C4" w14:textId="77777777" w:rsidR="009E3560" w:rsidRDefault="009E3560">
            <w:pPr>
              <w:jc w:val="right"/>
              <w:rPr>
                <w:color w:val="000000"/>
                <w:sz w:val="20"/>
                <w:szCs w:val="20"/>
              </w:rPr>
            </w:pPr>
            <w:r>
              <w:rPr>
                <w:color w:val="000000"/>
                <w:sz w:val="20"/>
                <w:szCs w:val="20"/>
              </w:rPr>
              <w:t>13</w:t>
            </w:r>
          </w:p>
        </w:tc>
        <w:tc>
          <w:tcPr>
            <w:tcW w:w="648" w:type="dxa"/>
            <w:tcBorders>
              <w:top w:val="nil"/>
              <w:left w:val="nil"/>
              <w:bottom w:val="single" w:sz="4" w:space="0" w:color="D9D9D9"/>
              <w:right w:val="single" w:sz="4" w:space="0" w:color="000000"/>
            </w:tcBorders>
            <w:shd w:val="clear" w:color="auto" w:fill="auto"/>
            <w:noWrap/>
            <w:vAlign w:val="center"/>
            <w:hideMark/>
          </w:tcPr>
          <w:p w14:paraId="6865407D" w14:textId="77777777" w:rsidR="009E3560" w:rsidRDefault="009E3560">
            <w:pPr>
              <w:jc w:val="right"/>
              <w:rPr>
                <w:color w:val="000000"/>
                <w:sz w:val="20"/>
                <w:szCs w:val="20"/>
              </w:rPr>
            </w:pPr>
            <w:r>
              <w:rPr>
                <w:color w:val="000000"/>
                <w:sz w:val="20"/>
                <w:szCs w:val="20"/>
              </w:rPr>
              <w:t>20</w:t>
            </w:r>
          </w:p>
        </w:tc>
        <w:tc>
          <w:tcPr>
            <w:tcW w:w="821" w:type="dxa"/>
            <w:tcBorders>
              <w:top w:val="nil"/>
              <w:left w:val="nil"/>
              <w:bottom w:val="single" w:sz="4" w:space="0" w:color="D9D9D9"/>
              <w:right w:val="nil"/>
            </w:tcBorders>
            <w:shd w:val="clear" w:color="auto" w:fill="auto"/>
            <w:noWrap/>
            <w:vAlign w:val="center"/>
            <w:hideMark/>
          </w:tcPr>
          <w:p w14:paraId="0F67DAB9" w14:textId="77777777" w:rsidR="009E3560" w:rsidRDefault="009E3560">
            <w:pPr>
              <w:jc w:val="right"/>
              <w:rPr>
                <w:color w:val="000000"/>
                <w:sz w:val="20"/>
                <w:szCs w:val="20"/>
              </w:rPr>
            </w:pPr>
            <w:r>
              <w:rPr>
                <w:color w:val="000000"/>
                <w:sz w:val="20"/>
                <w:szCs w:val="20"/>
              </w:rPr>
              <w:t>9</w:t>
            </w:r>
          </w:p>
        </w:tc>
        <w:tc>
          <w:tcPr>
            <w:tcW w:w="662" w:type="dxa"/>
            <w:tcBorders>
              <w:top w:val="nil"/>
              <w:left w:val="nil"/>
              <w:bottom w:val="single" w:sz="4" w:space="0" w:color="D9D9D9"/>
              <w:right w:val="nil"/>
            </w:tcBorders>
            <w:shd w:val="clear" w:color="auto" w:fill="auto"/>
            <w:noWrap/>
            <w:vAlign w:val="center"/>
            <w:hideMark/>
          </w:tcPr>
          <w:p w14:paraId="1E3EA07C" w14:textId="77777777" w:rsidR="009E3560" w:rsidRDefault="009E3560">
            <w:pPr>
              <w:jc w:val="right"/>
              <w:rPr>
                <w:color w:val="000000"/>
                <w:sz w:val="20"/>
                <w:szCs w:val="20"/>
              </w:rPr>
            </w:pPr>
            <w:r>
              <w:rPr>
                <w:color w:val="000000"/>
                <w:sz w:val="20"/>
                <w:szCs w:val="20"/>
              </w:rPr>
              <w:t>7</w:t>
            </w:r>
          </w:p>
        </w:tc>
        <w:tc>
          <w:tcPr>
            <w:tcW w:w="761" w:type="dxa"/>
            <w:tcBorders>
              <w:top w:val="nil"/>
              <w:left w:val="single" w:sz="4" w:space="0" w:color="000000"/>
              <w:bottom w:val="single" w:sz="4" w:space="0" w:color="D9D9D9"/>
              <w:right w:val="nil"/>
            </w:tcBorders>
            <w:shd w:val="clear" w:color="auto" w:fill="auto"/>
            <w:noWrap/>
            <w:vAlign w:val="center"/>
            <w:hideMark/>
          </w:tcPr>
          <w:p w14:paraId="639F6E24" w14:textId="77777777" w:rsidR="009E3560" w:rsidRDefault="009E3560">
            <w:pPr>
              <w:jc w:val="right"/>
              <w:rPr>
                <w:color w:val="000000"/>
                <w:sz w:val="20"/>
                <w:szCs w:val="20"/>
              </w:rPr>
            </w:pPr>
            <w:r>
              <w:rPr>
                <w:color w:val="000000"/>
                <w:sz w:val="20"/>
                <w:szCs w:val="20"/>
              </w:rPr>
              <w:t>324</w:t>
            </w:r>
          </w:p>
        </w:tc>
        <w:tc>
          <w:tcPr>
            <w:tcW w:w="1800" w:type="dxa"/>
            <w:tcBorders>
              <w:top w:val="nil"/>
              <w:left w:val="nil"/>
              <w:bottom w:val="single" w:sz="4" w:space="0" w:color="D9D9D9"/>
              <w:right w:val="nil"/>
            </w:tcBorders>
            <w:shd w:val="clear" w:color="auto" w:fill="auto"/>
            <w:noWrap/>
            <w:vAlign w:val="center"/>
            <w:hideMark/>
          </w:tcPr>
          <w:p w14:paraId="765144A6" w14:textId="77777777" w:rsidR="009E3560" w:rsidRDefault="009E3560">
            <w:pPr>
              <w:jc w:val="right"/>
              <w:rPr>
                <w:color w:val="000000"/>
                <w:sz w:val="20"/>
                <w:szCs w:val="20"/>
              </w:rPr>
            </w:pPr>
            <w:r>
              <w:rPr>
                <w:color w:val="000000"/>
                <w:sz w:val="20"/>
                <w:szCs w:val="20"/>
              </w:rPr>
              <w:t>322 (301, 349)</w:t>
            </w:r>
          </w:p>
        </w:tc>
        <w:tc>
          <w:tcPr>
            <w:tcW w:w="1802" w:type="dxa"/>
            <w:tcBorders>
              <w:top w:val="nil"/>
              <w:left w:val="nil"/>
              <w:bottom w:val="single" w:sz="4" w:space="0" w:color="D9D9D9"/>
              <w:right w:val="single" w:sz="4" w:space="0" w:color="000000"/>
            </w:tcBorders>
            <w:shd w:val="clear" w:color="auto" w:fill="auto"/>
            <w:noWrap/>
            <w:vAlign w:val="center"/>
            <w:hideMark/>
          </w:tcPr>
          <w:p w14:paraId="26C391E3" w14:textId="77777777" w:rsidR="009E3560" w:rsidRDefault="009E3560">
            <w:pPr>
              <w:jc w:val="right"/>
              <w:rPr>
                <w:color w:val="000000"/>
                <w:sz w:val="20"/>
                <w:szCs w:val="20"/>
              </w:rPr>
            </w:pPr>
            <w:r>
              <w:rPr>
                <w:color w:val="000000"/>
                <w:sz w:val="20"/>
                <w:szCs w:val="20"/>
              </w:rPr>
              <w:t>0.60 (0.33, 0.77)</w:t>
            </w:r>
          </w:p>
        </w:tc>
      </w:tr>
      <w:tr w:rsidR="009E3560" w14:paraId="7205B734" w14:textId="77777777" w:rsidTr="009E3560">
        <w:trPr>
          <w:trHeight w:val="320"/>
        </w:trPr>
        <w:tc>
          <w:tcPr>
            <w:tcW w:w="1780" w:type="dxa"/>
            <w:tcBorders>
              <w:top w:val="nil"/>
              <w:left w:val="single" w:sz="4" w:space="0" w:color="000000"/>
              <w:bottom w:val="single" w:sz="4" w:space="0" w:color="D9D9D9"/>
              <w:right w:val="nil"/>
            </w:tcBorders>
            <w:shd w:val="clear" w:color="auto" w:fill="auto"/>
            <w:noWrap/>
            <w:vAlign w:val="center"/>
            <w:hideMark/>
          </w:tcPr>
          <w:p w14:paraId="6D65A6C5" w14:textId="77777777" w:rsidR="009E3560" w:rsidRDefault="009E3560">
            <w:pPr>
              <w:rPr>
                <w:color w:val="000000"/>
                <w:sz w:val="20"/>
                <w:szCs w:val="20"/>
              </w:rPr>
            </w:pPr>
            <w:r>
              <w:rPr>
                <w:color w:val="000000"/>
                <w:sz w:val="20"/>
                <w:szCs w:val="20"/>
              </w:rPr>
              <w:t>31. Montana</w:t>
            </w:r>
          </w:p>
        </w:tc>
        <w:tc>
          <w:tcPr>
            <w:tcW w:w="821" w:type="dxa"/>
            <w:tcBorders>
              <w:top w:val="nil"/>
              <w:left w:val="single" w:sz="4" w:space="0" w:color="000000"/>
              <w:bottom w:val="single" w:sz="4" w:space="0" w:color="D9D9D9"/>
              <w:right w:val="nil"/>
            </w:tcBorders>
            <w:shd w:val="clear" w:color="auto" w:fill="auto"/>
            <w:noWrap/>
            <w:vAlign w:val="center"/>
            <w:hideMark/>
          </w:tcPr>
          <w:p w14:paraId="6FBBBB0A" w14:textId="77777777" w:rsidR="009E3560" w:rsidRDefault="009E3560">
            <w:pPr>
              <w:jc w:val="right"/>
              <w:rPr>
                <w:color w:val="000000"/>
                <w:sz w:val="20"/>
                <w:szCs w:val="20"/>
              </w:rPr>
            </w:pPr>
            <w:r>
              <w:rPr>
                <w:color w:val="000000"/>
                <w:sz w:val="20"/>
                <w:szCs w:val="20"/>
              </w:rPr>
              <w:t>215</w:t>
            </w:r>
          </w:p>
        </w:tc>
        <w:tc>
          <w:tcPr>
            <w:tcW w:w="648" w:type="dxa"/>
            <w:tcBorders>
              <w:top w:val="nil"/>
              <w:left w:val="nil"/>
              <w:bottom w:val="single" w:sz="4" w:space="0" w:color="D9D9D9"/>
              <w:right w:val="single" w:sz="4" w:space="0" w:color="000000"/>
            </w:tcBorders>
            <w:shd w:val="clear" w:color="auto" w:fill="auto"/>
            <w:noWrap/>
            <w:vAlign w:val="center"/>
            <w:hideMark/>
          </w:tcPr>
          <w:p w14:paraId="100368FE" w14:textId="77777777" w:rsidR="009E3560" w:rsidRDefault="009E3560">
            <w:pPr>
              <w:jc w:val="right"/>
              <w:rPr>
                <w:color w:val="000000"/>
                <w:sz w:val="20"/>
                <w:szCs w:val="20"/>
              </w:rPr>
            </w:pPr>
            <w:r>
              <w:rPr>
                <w:color w:val="000000"/>
                <w:sz w:val="20"/>
                <w:szCs w:val="20"/>
              </w:rPr>
              <w:t>211</w:t>
            </w:r>
          </w:p>
        </w:tc>
        <w:tc>
          <w:tcPr>
            <w:tcW w:w="763" w:type="dxa"/>
            <w:tcBorders>
              <w:top w:val="nil"/>
              <w:left w:val="nil"/>
              <w:bottom w:val="single" w:sz="4" w:space="0" w:color="D9D9D9"/>
              <w:right w:val="nil"/>
            </w:tcBorders>
            <w:shd w:val="clear" w:color="auto" w:fill="auto"/>
            <w:noWrap/>
            <w:vAlign w:val="center"/>
            <w:hideMark/>
          </w:tcPr>
          <w:p w14:paraId="6DDFA393" w14:textId="77777777" w:rsidR="009E3560" w:rsidRDefault="009E3560">
            <w:pPr>
              <w:jc w:val="right"/>
              <w:rPr>
                <w:color w:val="000000"/>
                <w:sz w:val="20"/>
                <w:szCs w:val="20"/>
              </w:rPr>
            </w:pPr>
            <w:r>
              <w:rPr>
                <w:color w:val="000000"/>
                <w:sz w:val="20"/>
                <w:szCs w:val="20"/>
              </w:rPr>
              <w:t>87</w:t>
            </w:r>
          </w:p>
        </w:tc>
        <w:tc>
          <w:tcPr>
            <w:tcW w:w="648" w:type="dxa"/>
            <w:tcBorders>
              <w:top w:val="nil"/>
              <w:left w:val="nil"/>
              <w:bottom w:val="single" w:sz="4" w:space="0" w:color="D9D9D9"/>
              <w:right w:val="nil"/>
            </w:tcBorders>
            <w:shd w:val="clear" w:color="auto" w:fill="auto"/>
            <w:noWrap/>
            <w:vAlign w:val="center"/>
            <w:hideMark/>
          </w:tcPr>
          <w:p w14:paraId="37932D4C" w14:textId="77777777" w:rsidR="009E3560" w:rsidRDefault="009E3560">
            <w:pPr>
              <w:jc w:val="right"/>
              <w:rPr>
                <w:color w:val="000000"/>
                <w:sz w:val="20"/>
                <w:szCs w:val="20"/>
              </w:rPr>
            </w:pPr>
            <w:r>
              <w:rPr>
                <w:color w:val="000000"/>
                <w:sz w:val="20"/>
                <w:szCs w:val="20"/>
              </w:rPr>
              <w:t>63</w:t>
            </w:r>
          </w:p>
        </w:tc>
        <w:tc>
          <w:tcPr>
            <w:tcW w:w="763" w:type="dxa"/>
            <w:tcBorders>
              <w:top w:val="nil"/>
              <w:left w:val="single" w:sz="4" w:space="0" w:color="000000"/>
              <w:bottom w:val="single" w:sz="4" w:space="0" w:color="D9D9D9"/>
              <w:right w:val="nil"/>
            </w:tcBorders>
            <w:shd w:val="clear" w:color="auto" w:fill="auto"/>
            <w:noWrap/>
            <w:vAlign w:val="center"/>
            <w:hideMark/>
          </w:tcPr>
          <w:p w14:paraId="243D8FDB" w14:textId="77777777" w:rsidR="009E3560" w:rsidRDefault="009E3560">
            <w:pPr>
              <w:jc w:val="right"/>
              <w:rPr>
                <w:color w:val="000000"/>
                <w:sz w:val="20"/>
                <w:szCs w:val="20"/>
              </w:rPr>
            </w:pPr>
            <w:r>
              <w:rPr>
                <w:color w:val="000000"/>
                <w:sz w:val="20"/>
                <w:szCs w:val="20"/>
              </w:rPr>
              <w:t>20</w:t>
            </w:r>
          </w:p>
        </w:tc>
        <w:tc>
          <w:tcPr>
            <w:tcW w:w="648" w:type="dxa"/>
            <w:tcBorders>
              <w:top w:val="nil"/>
              <w:left w:val="nil"/>
              <w:bottom w:val="single" w:sz="4" w:space="0" w:color="D9D9D9"/>
              <w:right w:val="single" w:sz="4" w:space="0" w:color="000000"/>
            </w:tcBorders>
            <w:shd w:val="clear" w:color="auto" w:fill="auto"/>
            <w:noWrap/>
            <w:vAlign w:val="center"/>
            <w:hideMark/>
          </w:tcPr>
          <w:p w14:paraId="68C496D4" w14:textId="77777777" w:rsidR="009E3560" w:rsidRDefault="009E3560">
            <w:pPr>
              <w:jc w:val="right"/>
              <w:rPr>
                <w:color w:val="000000"/>
                <w:sz w:val="20"/>
                <w:szCs w:val="20"/>
              </w:rPr>
            </w:pPr>
            <w:r>
              <w:rPr>
                <w:color w:val="000000"/>
                <w:sz w:val="20"/>
                <w:szCs w:val="20"/>
              </w:rPr>
              <w:t>10</w:t>
            </w:r>
          </w:p>
        </w:tc>
        <w:tc>
          <w:tcPr>
            <w:tcW w:w="763" w:type="dxa"/>
            <w:tcBorders>
              <w:top w:val="nil"/>
              <w:left w:val="nil"/>
              <w:bottom w:val="single" w:sz="4" w:space="0" w:color="D9D9D9"/>
              <w:right w:val="nil"/>
            </w:tcBorders>
            <w:shd w:val="clear" w:color="auto" w:fill="auto"/>
            <w:noWrap/>
            <w:vAlign w:val="center"/>
            <w:hideMark/>
          </w:tcPr>
          <w:p w14:paraId="58DB2DCA" w14:textId="77777777" w:rsidR="009E3560" w:rsidRDefault="009E3560">
            <w:pPr>
              <w:jc w:val="right"/>
              <w:rPr>
                <w:color w:val="000000"/>
                <w:sz w:val="20"/>
                <w:szCs w:val="20"/>
              </w:rPr>
            </w:pPr>
            <w:r>
              <w:rPr>
                <w:color w:val="000000"/>
                <w:sz w:val="20"/>
                <w:szCs w:val="20"/>
              </w:rPr>
              <w:t>13</w:t>
            </w:r>
          </w:p>
        </w:tc>
        <w:tc>
          <w:tcPr>
            <w:tcW w:w="648" w:type="dxa"/>
            <w:tcBorders>
              <w:top w:val="nil"/>
              <w:left w:val="nil"/>
              <w:bottom w:val="single" w:sz="4" w:space="0" w:color="D9D9D9"/>
              <w:right w:val="nil"/>
            </w:tcBorders>
            <w:shd w:val="clear" w:color="auto" w:fill="auto"/>
            <w:noWrap/>
            <w:vAlign w:val="center"/>
            <w:hideMark/>
          </w:tcPr>
          <w:p w14:paraId="6B787200" w14:textId="77777777" w:rsidR="009E3560" w:rsidRDefault="009E3560">
            <w:pPr>
              <w:jc w:val="right"/>
              <w:rPr>
                <w:color w:val="000000"/>
                <w:sz w:val="20"/>
                <w:szCs w:val="20"/>
              </w:rPr>
            </w:pPr>
            <w:r>
              <w:rPr>
                <w:color w:val="000000"/>
                <w:sz w:val="20"/>
                <w:szCs w:val="20"/>
              </w:rPr>
              <w:t>19</w:t>
            </w:r>
          </w:p>
        </w:tc>
        <w:tc>
          <w:tcPr>
            <w:tcW w:w="763" w:type="dxa"/>
            <w:tcBorders>
              <w:top w:val="nil"/>
              <w:left w:val="single" w:sz="4" w:space="0" w:color="000000"/>
              <w:bottom w:val="single" w:sz="4" w:space="0" w:color="D9D9D9"/>
              <w:right w:val="nil"/>
            </w:tcBorders>
            <w:shd w:val="clear" w:color="auto" w:fill="auto"/>
            <w:noWrap/>
            <w:vAlign w:val="center"/>
            <w:hideMark/>
          </w:tcPr>
          <w:p w14:paraId="06BA5F1E" w14:textId="77777777" w:rsidR="009E3560" w:rsidRDefault="009E3560">
            <w:pPr>
              <w:jc w:val="right"/>
              <w:rPr>
                <w:color w:val="000000"/>
                <w:sz w:val="20"/>
                <w:szCs w:val="20"/>
              </w:rPr>
            </w:pPr>
            <w:r>
              <w:rPr>
                <w:color w:val="000000"/>
                <w:sz w:val="20"/>
                <w:szCs w:val="20"/>
              </w:rPr>
              <w:t>2</w:t>
            </w:r>
          </w:p>
        </w:tc>
        <w:tc>
          <w:tcPr>
            <w:tcW w:w="648" w:type="dxa"/>
            <w:tcBorders>
              <w:top w:val="nil"/>
              <w:left w:val="nil"/>
              <w:bottom w:val="single" w:sz="4" w:space="0" w:color="D9D9D9"/>
              <w:right w:val="single" w:sz="4" w:space="0" w:color="000000"/>
            </w:tcBorders>
            <w:shd w:val="clear" w:color="auto" w:fill="auto"/>
            <w:noWrap/>
            <w:vAlign w:val="center"/>
            <w:hideMark/>
          </w:tcPr>
          <w:p w14:paraId="36DFB1C7" w14:textId="77777777" w:rsidR="009E3560" w:rsidRDefault="009E3560">
            <w:pPr>
              <w:jc w:val="right"/>
              <w:rPr>
                <w:color w:val="000000"/>
                <w:sz w:val="20"/>
                <w:szCs w:val="20"/>
              </w:rPr>
            </w:pPr>
            <w:r>
              <w:rPr>
                <w:color w:val="000000"/>
                <w:sz w:val="20"/>
                <w:szCs w:val="20"/>
              </w:rPr>
              <w:t>1</w:t>
            </w:r>
          </w:p>
        </w:tc>
        <w:tc>
          <w:tcPr>
            <w:tcW w:w="821" w:type="dxa"/>
            <w:tcBorders>
              <w:top w:val="nil"/>
              <w:left w:val="nil"/>
              <w:bottom w:val="single" w:sz="4" w:space="0" w:color="D9D9D9"/>
              <w:right w:val="nil"/>
            </w:tcBorders>
            <w:shd w:val="clear" w:color="auto" w:fill="auto"/>
            <w:noWrap/>
            <w:vAlign w:val="center"/>
            <w:hideMark/>
          </w:tcPr>
          <w:p w14:paraId="3EB3FBC1" w14:textId="77777777" w:rsidR="009E3560" w:rsidRDefault="009E3560">
            <w:pPr>
              <w:jc w:val="right"/>
              <w:rPr>
                <w:color w:val="000000"/>
                <w:sz w:val="20"/>
                <w:szCs w:val="20"/>
              </w:rPr>
            </w:pPr>
            <w:r>
              <w:rPr>
                <w:color w:val="000000"/>
                <w:sz w:val="20"/>
                <w:szCs w:val="20"/>
              </w:rPr>
              <w:t>8</w:t>
            </w:r>
          </w:p>
        </w:tc>
        <w:tc>
          <w:tcPr>
            <w:tcW w:w="662" w:type="dxa"/>
            <w:tcBorders>
              <w:top w:val="nil"/>
              <w:left w:val="nil"/>
              <w:bottom w:val="single" w:sz="4" w:space="0" w:color="D9D9D9"/>
              <w:right w:val="nil"/>
            </w:tcBorders>
            <w:shd w:val="clear" w:color="auto" w:fill="auto"/>
            <w:noWrap/>
            <w:vAlign w:val="center"/>
            <w:hideMark/>
          </w:tcPr>
          <w:p w14:paraId="19CDFA80" w14:textId="77777777" w:rsidR="009E3560" w:rsidRDefault="009E3560">
            <w:pPr>
              <w:jc w:val="right"/>
              <w:rPr>
                <w:color w:val="000000"/>
                <w:sz w:val="20"/>
                <w:szCs w:val="20"/>
              </w:rPr>
            </w:pPr>
            <w:r>
              <w:rPr>
                <w:color w:val="000000"/>
                <w:sz w:val="20"/>
                <w:szCs w:val="20"/>
              </w:rPr>
              <w:t>3</w:t>
            </w:r>
          </w:p>
        </w:tc>
        <w:tc>
          <w:tcPr>
            <w:tcW w:w="761" w:type="dxa"/>
            <w:tcBorders>
              <w:top w:val="nil"/>
              <w:left w:val="single" w:sz="4" w:space="0" w:color="000000"/>
              <w:bottom w:val="single" w:sz="4" w:space="0" w:color="D9D9D9"/>
              <w:right w:val="nil"/>
            </w:tcBorders>
            <w:shd w:val="clear" w:color="auto" w:fill="auto"/>
            <w:noWrap/>
            <w:vAlign w:val="center"/>
            <w:hideMark/>
          </w:tcPr>
          <w:p w14:paraId="0E0FBCBF" w14:textId="77777777" w:rsidR="009E3560" w:rsidRDefault="009E3560">
            <w:pPr>
              <w:jc w:val="right"/>
              <w:rPr>
                <w:color w:val="000000"/>
                <w:sz w:val="20"/>
                <w:szCs w:val="20"/>
              </w:rPr>
            </w:pPr>
            <w:r>
              <w:rPr>
                <w:color w:val="000000"/>
                <w:sz w:val="20"/>
                <w:szCs w:val="20"/>
              </w:rPr>
              <w:t>344</w:t>
            </w:r>
          </w:p>
        </w:tc>
        <w:tc>
          <w:tcPr>
            <w:tcW w:w="1800" w:type="dxa"/>
            <w:tcBorders>
              <w:top w:val="nil"/>
              <w:left w:val="nil"/>
              <w:bottom w:val="single" w:sz="4" w:space="0" w:color="D9D9D9"/>
              <w:right w:val="nil"/>
            </w:tcBorders>
            <w:shd w:val="clear" w:color="auto" w:fill="auto"/>
            <w:noWrap/>
            <w:vAlign w:val="center"/>
            <w:hideMark/>
          </w:tcPr>
          <w:p w14:paraId="0CC8A05D" w14:textId="77777777" w:rsidR="009E3560" w:rsidRDefault="009E3560">
            <w:pPr>
              <w:jc w:val="right"/>
              <w:rPr>
                <w:color w:val="000000"/>
                <w:sz w:val="20"/>
                <w:szCs w:val="20"/>
              </w:rPr>
            </w:pPr>
            <w:r>
              <w:rPr>
                <w:color w:val="000000"/>
                <w:sz w:val="20"/>
                <w:szCs w:val="20"/>
              </w:rPr>
              <w:t>306 (292, 322)</w:t>
            </w:r>
          </w:p>
        </w:tc>
        <w:tc>
          <w:tcPr>
            <w:tcW w:w="1802" w:type="dxa"/>
            <w:tcBorders>
              <w:top w:val="nil"/>
              <w:left w:val="nil"/>
              <w:bottom w:val="single" w:sz="4" w:space="0" w:color="D9D9D9"/>
              <w:right w:val="single" w:sz="4" w:space="0" w:color="000000"/>
            </w:tcBorders>
            <w:shd w:val="clear" w:color="auto" w:fill="auto"/>
            <w:noWrap/>
            <w:vAlign w:val="center"/>
            <w:hideMark/>
          </w:tcPr>
          <w:p w14:paraId="07BCD360" w14:textId="77777777" w:rsidR="009E3560" w:rsidRDefault="009E3560">
            <w:pPr>
              <w:jc w:val="right"/>
              <w:rPr>
                <w:color w:val="000000"/>
                <w:sz w:val="20"/>
                <w:szCs w:val="20"/>
              </w:rPr>
            </w:pPr>
            <w:r>
              <w:rPr>
                <w:color w:val="000000"/>
                <w:sz w:val="20"/>
                <w:szCs w:val="20"/>
              </w:rPr>
              <w:t>0.31 (0.22, 0.40)</w:t>
            </w:r>
          </w:p>
        </w:tc>
      </w:tr>
      <w:tr w:rsidR="009E3560" w14:paraId="20358484" w14:textId="77777777" w:rsidTr="009E3560">
        <w:trPr>
          <w:trHeight w:val="320"/>
        </w:trPr>
        <w:tc>
          <w:tcPr>
            <w:tcW w:w="1780" w:type="dxa"/>
            <w:tcBorders>
              <w:top w:val="nil"/>
              <w:left w:val="single" w:sz="4" w:space="0" w:color="000000"/>
              <w:bottom w:val="single" w:sz="4" w:space="0" w:color="D9D9D9"/>
              <w:right w:val="nil"/>
            </w:tcBorders>
            <w:shd w:val="clear" w:color="auto" w:fill="auto"/>
            <w:noWrap/>
            <w:vAlign w:val="center"/>
            <w:hideMark/>
          </w:tcPr>
          <w:p w14:paraId="605241F8" w14:textId="77777777" w:rsidR="009E3560" w:rsidRDefault="009E3560">
            <w:pPr>
              <w:rPr>
                <w:color w:val="000000"/>
                <w:sz w:val="20"/>
                <w:szCs w:val="20"/>
              </w:rPr>
            </w:pPr>
            <w:r>
              <w:rPr>
                <w:color w:val="000000"/>
                <w:sz w:val="20"/>
                <w:szCs w:val="20"/>
              </w:rPr>
              <w:t>32. North Dakota</w:t>
            </w:r>
          </w:p>
        </w:tc>
        <w:tc>
          <w:tcPr>
            <w:tcW w:w="821" w:type="dxa"/>
            <w:tcBorders>
              <w:top w:val="nil"/>
              <w:left w:val="single" w:sz="4" w:space="0" w:color="000000"/>
              <w:bottom w:val="single" w:sz="4" w:space="0" w:color="D9D9D9"/>
              <w:right w:val="nil"/>
            </w:tcBorders>
            <w:shd w:val="clear" w:color="auto" w:fill="auto"/>
            <w:noWrap/>
            <w:vAlign w:val="center"/>
            <w:hideMark/>
          </w:tcPr>
          <w:p w14:paraId="4EB9BF81" w14:textId="77777777" w:rsidR="009E3560" w:rsidRDefault="009E3560">
            <w:pPr>
              <w:jc w:val="right"/>
              <w:rPr>
                <w:color w:val="000000"/>
                <w:sz w:val="20"/>
                <w:szCs w:val="20"/>
              </w:rPr>
            </w:pPr>
            <w:r>
              <w:rPr>
                <w:color w:val="000000"/>
                <w:sz w:val="20"/>
                <w:szCs w:val="20"/>
              </w:rPr>
              <w:t>136</w:t>
            </w:r>
          </w:p>
        </w:tc>
        <w:tc>
          <w:tcPr>
            <w:tcW w:w="648" w:type="dxa"/>
            <w:tcBorders>
              <w:top w:val="nil"/>
              <w:left w:val="nil"/>
              <w:bottom w:val="single" w:sz="4" w:space="0" w:color="D9D9D9"/>
              <w:right w:val="single" w:sz="4" w:space="0" w:color="000000"/>
            </w:tcBorders>
            <w:shd w:val="clear" w:color="auto" w:fill="auto"/>
            <w:noWrap/>
            <w:vAlign w:val="center"/>
            <w:hideMark/>
          </w:tcPr>
          <w:p w14:paraId="46F48DBB" w14:textId="77777777" w:rsidR="009E3560" w:rsidRDefault="009E3560">
            <w:pPr>
              <w:jc w:val="right"/>
              <w:rPr>
                <w:color w:val="000000"/>
                <w:sz w:val="20"/>
                <w:szCs w:val="20"/>
              </w:rPr>
            </w:pPr>
            <w:r>
              <w:rPr>
                <w:color w:val="000000"/>
                <w:sz w:val="20"/>
                <w:szCs w:val="20"/>
              </w:rPr>
              <w:t>124</w:t>
            </w:r>
          </w:p>
        </w:tc>
        <w:tc>
          <w:tcPr>
            <w:tcW w:w="763" w:type="dxa"/>
            <w:tcBorders>
              <w:top w:val="nil"/>
              <w:left w:val="nil"/>
              <w:bottom w:val="single" w:sz="4" w:space="0" w:color="D9D9D9"/>
              <w:right w:val="nil"/>
            </w:tcBorders>
            <w:shd w:val="clear" w:color="auto" w:fill="auto"/>
            <w:noWrap/>
            <w:vAlign w:val="center"/>
            <w:hideMark/>
          </w:tcPr>
          <w:p w14:paraId="2EEE1EEB" w14:textId="77777777" w:rsidR="009E3560" w:rsidRDefault="009E3560">
            <w:pPr>
              <w:jc w:val="right"/>
              <w:rPr>
                <w:color w:val="000000"/>
                <w:sz w:val="20"/>
                <w:szCs w:val="20"/>
              </w:rPr>
            </w:pPr>
            <w:r>
              <w:rPr>
                <w:color w:val="000000"/>
                <w:sz w:val="20"/>
                <w:szCs w:val="20"/>
              </w:rPr>
              <w:t>139</w:t>
            </w:r>
          </w:p>
        </w:tc>
        <w:tc>
          <w:tcPr>
            <w:tcW w:w="648" w:type="dxa"/>
            <w:tcBorders>
              <w:top w:val="nil"/>
              <w:left w:val="nil"/>
              <w:bottom w:val="single" w:sz="4" w:space="0" w:color="D9D9D9"/>
              <w:right w:val="nil"/>
            </w:tcBorders>
            <w:shd w:val="clear" w:color="auto" w:fill="auto"/>
            <w:noWrap/>
            <w:vAlign w:val="center"/>
            <w:hideMark/>
          </w:tcPr>
          <w:p w14:paraId="0024EB00" w14:textId="77777777" w:rsidR="009E3560" w:rsidRDefault="009E3560">
            <w:pPr>
              <w:jc w:val="right"/>
              <w:rPr>
                <w:color w:val="000000"/>
                <w:sz w:val="20"/>
                <w:szCs w:val="20"/>
              </w:rPr>
            </w:pPr>
            <w:r>
              <w:rPr>
                <w:color w:val="000000"/>
                <w:sz w:val="20"/>
                <w:szCs w:val="20"/>
              </w:rPr>
              <w:t>141</w:t>
            </w:r>
          </w:p>
        </w:tc>
        <w:tc>
          <w:tcPr>
            <w:tcW w:w="763" w:type="dxa"/>
            <w:tcBorders>
              <w:top w:val="nil"/>
              <w:left w:val="single" w:sz="4" w:space="0" w:color="000000"/>
              <w:bottom w:val="single" w:sz="4" w:space="0" w:color="D9D9D9"/>
              <w:right w:val="nil"/>
            </w:tcBorders>
            <w:shd w:val="clear" w:color="auto" w:fill="auto"/>
            <w:noWrap/>
            <w:vAlign w:val="center"/>
            <w:hideMark/>
          </w:tcPr>
          <w:p w14:paraId="2358195F" w14:textId="77777777" w:rsidR="009E3560" w:rsidRDefault="009E3560">
            <w:pPr>
              <w:jc w:val="right"/>
              <w:rPr>
                <w:color w:val="000000"/>
                <w:sz w:val="20"/>
                <w:szCs w:val="20"/>
              </w:rPr>
            </w:pPr>
            <w:r>
              <w:rPr>
                <w:color w:val="000000"/>
                <w:sz w:val="20"/>
                <w:szCs w:val="20"/>
              </w:rPr>
              <w:t>5</w:t>
            </w:r>
          </w:p>
        </w:tc>
        <w:tc>
          <w:tcPr>
            <w:tcW w:w="648" w:type="dxa"/>
            <w:tcBorders>
              <w:top w:val="nil"/>
              <w:left w:val="nil"/>
              <w:bottom w:val="single" w:sz="4" w:space="0" w:color="D9D9D9"/>
              <w:right w:val="single" w:sz="4" w:space="0" w:color="000000"/>
            </w:tcBorders>
            <w:shd w:val="clear" w:color="auto" w:fill="auto"/>
            <w:noWrap/>
            <w:vAlign w:val="center"/>
            <w:hideMark/>
          </w:tcPr>
          <w:p w14:paraId="05D21819" w14:textId="77777777" w:rsidR="009E3560" w:rsidRDefault="009E3560">
            <w:pPr>
              <w:jc w:val="right"/>
              <w:rPr>
                <w:color w:val="000000"/>
                <w:sz w:val="20"/>
                <w:szCs w:val="20"/>
              </w:rPr>
            </w:pPr>
            <w:r>
              <w:rPr>
                <w:color w:val="000000"/>
                <w:sz w:val="20"/>
                <w:szCs w:val="20"/>
              </w:rPr>
              <w:t>6</w:t>
            </w:r>
          </w:p>
        </w:tc>
        <w:tc>
          <w:tcPr>
            <w:tcW w:w="763" w:type="dxa"/>
            <w:tcBorders>
              <w:top w:val="nil"/>
              <w:left w:val="nil"/>
              <w:bottom w:val="single" w:sz="4" w:space="0" w:color="D9D9D9"/>
              <w:right w:val="nil"/>
            </w:tcBorders>
            <w:shd w:val="clear" w:color="auto" w:fill="auto"/>
            <w:noWrap/>
            <w:vAlign w:val="center"/>
            <w:hideMark/>
          </w:tcPr>
          <w:p w14:paraId="67F33CFD" w14:textId="77777777" w:rsidR="009E3560" w:rsidRDefault="009E3560">
            <w:pPr>
              <w:jc w:val="right"/>
              <w:rPr>
                <w:color w:val="000000"/>
                <w:sz w:val="20"/>
                <w:szCs w:val="20"/>
              </w:rPr>
            </w:pPr>
            <w:r>
              <w:rPr>
                <w:color w:val="000000"/>
                <w:sz w:val="20"/>
                <w:szCs w:val="20"/>
              </w:rPr>
              <w:t>18</w:t>
            </w:r>
          </w:p>
        </w:tc>
        <w:tc>
          <w:tcPr>
            <w:tcW w:w="648" w:type="dxa"/>
            <w:tcBorders>
              <w:top w:val="nil"/>
              <w:left w:val="nil"/>
              <w:bottom w:val="single" w:sz="4" w:space="0" w:color="D9D9D9"/>
              <w:right w:val="nil"/>
            </w:tcBorders>
            <w:shd w:val="clear" w:color="auto" w:fill="auto"/>
            <w:noWrap/>
            <w:vAlign w:val="center"/>
            <w:hideMark/>
          </w:tcPr>
          <w:p w14:paraId="7977A1CE" w14:textId="77777777" w:rsidR="009E3560" w:rsidRDefault="009E3560">
            <w:pPr>
              <w:jc w:val="right"/>
              <w:rPr>
                <w:color w:val="000000"/>
                <w:sz w:val="20"/>
                <w:szCs w:val="20"/>
              </w:rPr>
            </w:pPr>
            <w:r>
              <w:rPr>
                <w:color w:val="000000"/>
                <w:sz w:val="20"/>
                <w:szCs w:val="20"/>
              </w:rPr>
              <w:t>26</w:t>
            </w:r>
          </w:p>
        </w:tc>
        <w:tc>
          <w:tcPr>
            <w:tcW w:w="763" w:type="dxa"/>
            <w:tcBorders>
              <w:top w:val="nil"/>
              <w:left w:val="single" w:sz="4" w:space="0" w:color="000000"/>
              <w:bottom w:val="single" w:sz="4" w:space="0" w:color="D9D9D9"/>
              <w:right w:val="nil"/>
            </w:tcBorders>
            <w:shd w:val="clear" w:color="auto" w:fill="auto"/>
            <w:noWrap/>
            <w:vAlign w:val="center"/>
            <w:hideMark/>
          </w:tcPr>
          <w:p w14:paraId="7D874B40" w14:textId="77777777" w:rsidR="009E3560" w:rsidRDefault="009E3560">
            <w:pPr>
              <w:jc w:val="right"/>
              <w:rPr>
                <w:color w:val="000000"/>
                <w:sz w:val="20"/>
                <w:szCs w:val="20"/>
              </w:rPr>
            </w:pPr>
            <w:r>
              <w:rPr>
                <w:color w:val="000000"/>
                <w:sz w:val="20"/>
                <w:szCs w:val="20"/>
              </w:rPr>
              <w:t>2</w:t>
            </w:r>
          </w:p>
        </w:tc>
        <w:tc>
          <w:tcPr>
            <w:tcW w:w="648" w:type="dxa"/>
            <w:tcBorders>
              <w:top w:val="nil"/>
              <w:left w:val="nil"/>
              <w:bottom w:val="single" w:sz="4" w:space="0" w:color="D9D9D9"/>
              <w:right w:val="single" w:sz="4" w:space="0" w:color="000000"/>
            </w:tcBorders>
            <w:shd w:val="clear" w:color="auto" w:fill="auto"/>
            <w:noWrap/>
            <w:vAlign w:val="center"/>
            <w:hideMark/>
          </w:tcPr>
          <w:p w14:paraId="4A5EDA59" w14:textId="77777777" w:rsidR="009E3560" w:rsidRDefault="009E3560">
            <w:pPr>
              <w:jc w:val="right"/>
              <w:rPr>
                <w:color w:val="000000"/>
                <w:sz w:val="20"/>
                <w:szCs w:val="20"/>
              </w:rPr>
            </w:pPr>
            <w:r>
              <w:rPr>
                <w:color w:val="000000"/>
                <w:sz w:val="20"/>
                <w:szCs w:val="20"/>
              </w:rPr>
              <w:t>2</w:t>
            </w:r>
          </w:p>
        </w:tc>
        <w:tc>
          <w:tcPr>
            <w:tcW w:w="821" w:type="dxa"/>
            <w:tcBorders>
              <w:top w:val="nil"/>
              <w:left w:val="nil"/>
              <w:bottom w:val="single" w:sz="4" w:space="0" w:color="D9D9D9"/>
              <w:right w:val="nil"/>
            </w:tcBorders>
            <w:shd w:val="clear" w:color="auto" w:fill="auto"/>
            <w:noWrap/>
            <w:vAlign w:val="center"/>
            <w:hideMark/>
          </w:tcPr>
          <w:p w14:paraId="33EB6B2A" w14:textId="77777777" w:rsidR="009E3560" w:rsidRDefault="009E3560">
            <w:pPr>
              <w:jc w:val="right"/>
              <w:rPr>
                <w:color w:val="000000"/>
                <w:sz w:val="20"/>
                <w:szCs w:val="20"/>
              </w:rPr>
            </w:pPr>
            <w:r>
              <w:rPr>
                <w:color w:val="000000"/>
                <w:sz w:val="20"/>
                <w:szCs w:val="20"/>
              </w:rPr>
              <w:t>3</w:t>
            </w:r>
          </w:p>
        </w:tc>
        <w:tc>
          <w:tcPr>
            <w:tcW w:w="662" w:type="dxa"/>
            <w:tcBorders>
              <w:top w:val="nil"/>
              <w:left w:val="nil"/>
              <w:bottom w:val="single" w:sz="4" w:space="0" w:color="D9D9D9"/>
              <w:right w:val="nil"/>
            </w:tcBorders>
            <w:shd w:val="clear" w:color="auto" w:fill="auto"/>
            <w:noWrap/>
            <w:vAlign w:val="center"/>
            <w:hideMark/>
          </w:tcPr>
          <w:p w14:paraId="697AF423" w14:textId="77777777" w:rsidR="009E3560" w:rsidRDefault="009E3560">
            <w:pPr>
              <w:jc w:val="right"/>
              <w:rPr>
                <w:color w:val="000000"/>
                <w:sz w:val="20"/>
                <w:szCs w:val="20"/>
              </w:rPr>
            </w:pPr>
            <w:r>
              <w:rPr>
                <w:color w:val="000000"/>
                <w:sz w:val="20"/>
                <w:szCs w:val="20"/>
              </w:rPr>
              <w:t>2</w:t>
            </w:r>
          </w:p>
        </w:tc>
        <w:tc>
          <w:tcPr>
            <w:tcW w:w="761" w:type="dxa"/>
            <w:tcBorders>
              <w:top w:val="nil"/>
              <w:left w:val="single" w:sz="4" w:space="0" w:color="000000"/>
              <w:bottom w:val="single" w:sz="4" w:space="0" w:color="D9D9D9"/>
              <w:right w:val="nil"/>
            </w:tcBorders>
            <w:shd w:val="clear" w:color="auto" w:fill="auto"/>
            <w:noWrap/>
            <w:vAlign w:val="center"/>
            <w:hideMark/>
          </w:tcPr>
          <w:p w14:paraId="2CF4C04D" w14:textId="77777777" w:rsidR="009E3560" w:rsidRDefault="009E3560">
            <w:pPr>
              <w:jc w:val="right"/>
              <w:rPr>
                <w:color w:val="000000"/>
                <w:sz w:val="20"/>
                <w:szCs w:val="20"/>
              </w:rPr>
            </w:pPr>
            <w:r>
              <w:rPr>
                <w:color w:val="000000"/>
                <w:sz w:val="20"/>
                <w:szCs w:val="20"/>
              </w:rPr>
              <w:t>302</w:t>
            </w:r>
          </w:p>
        </w:tc>
        <w:tc>
          <w:tcPr>
            <w:tcW w:w="1800" w:type="dxa"/>
            <w:tcBorders>
              <w:top w:val="nil"/>
              <w:left w:val="nil"/>
              <w:bottom w:val="single" w:sz="4" w:space="0" w:color="D9D9D9"/>
              <w:right w:val="nil"/>
            </w:tcBorders>
            <w:shd w:val="clear" w:color="auto" w:fill="auto"/>
            <w:noWrap/>
            <w:vAlign w:val="center"/>
            <w:hideMark/>
          </w:tcPr>
          <w:p w14:paraId="44821ECB" w14:textId="77777777" w:rsidR="009E3560" w:rsidRDefault="009E3560">
            <w:pPr>
              <w:jc w:val="right"/>
              <w:rPr>
                <w:color w:val="000000"/>
                <w:sz w:val="20"/>
                <w:szCs w:val="20"/>
              </w:rPr>
            </w:pPr>
            <w:r>
              <w:rPr>
                <w:color w:val="000000"/>
                <w:sz w:val="20"/>
                <w:szCs w:val="20"/>
              </w:rPr>
              <w:t>300 (286, 317)</w:t>
            </w:r>
          </w:p>
        </w:tc>
        <w:tc>
          <w:tcPr>
            <w:tcW w:w="1802" w:type="dxa"/>
            <w:tcBorders>
              <w:top w:val="nil"/>
              <w:left w:val="nil"/>
              <w:bottom w:val="single" w:sz="4" w:space="0" w:color="D9D9D9"/>
              <w:right w:val="single" w:sz="4" w:space="0" w:color="000000"/>
            </w:tcBorders>
            <w:shd w:val="clear" w:color="auto" w:fill="auto"/>
            <w:noWrap/>
            <w:vAlign w:val="center"/>
            <w:hideMark/>
          </w:tcPr>
          <w:p w14:paraId="4EE41CE6" w14:textId="77777777" w:rsidR="009E3560" w:rsidRDefault="009E3560">
            <w:pPr>
              <w:jc w:val="right"/>
              <w:rPr>
                <w:color w:val="000000"/>
                <w:sz w:val="20"/>
                <w:szCs w:val="20"/>
              </w:rPr>
            </w:pPr>
            <w:r>
              <w:rPr>
                <w:color w:val="000000"/>
                <w:sz w:val="20"/>
                <w:szCs w:val="20"/>
              </w:rPr>
              <w:t>0.59 (0.41, 0.70)</w:t>
            </w:r>
          </w:p>
        </w:tc>
      </w:tr>
      <w:tr w:rsidR="009E3560" w14:paraId="38ACEBBD" w14:textId="77777777" w:rsidTr="009E3560">
        <w:trPr>
          <w:trHeight w:val="320"/>
        </w:trPr>
        <w:tc>
          <w:tcPr>
            <w:tcW w:w="1780" w:type="dxa"/>
            <w:tcBorders>
              <w:top w:val="nil"/>
              <w:left w:val="single" w:sz="4" w:space="0" w:color="000000"/>
              <w:bottom w:val="single" w:sz="4" w:space="0" w:color="D9D9D9"/>
              <w:right w:val="nil"/>
            </w:tcBorders>
            <w:shd w:val="clear" w:color="auto" w:fill="auto"/>
            <w:noWrap/>
            <w:vAlign w:val="center"/>
            <w:hideMark/>
          </w:tcPr>
          <w:p w14:paraId="40297114" w14:textId="77777777" w:rsidR="009E3560" w:rsidRDefault="009E3560">
            <w:pPr>
              <w:rPr>
                <w:color w:val="000000"/>
                <w:sz w:val="20"/>
                <w:szCs w:val="20"/>
              </w:rPr>
            </w:pPr>
            <w:r>
              <w:rPr>
                <w:color w:val="000000"/>
                <w:sz w:val="20"/>
                <w:szCs w:val="20"/>
              </w:rPr>
              <w:t>33. Washington</w:t>
            </w:r>
          </w:p>
        </w:tc>
        <w:tc>
          <w:tcPr>
            <w:tcW w:w="821" w:type="dxa"/>
            <w:tcBorders>
              <w:top w:val="nil"/>
              <w:left w:val="single" w:sz="4" w:space="0" w:color="000000"/>
              <w:bottom w:val="single" w:sz="4" w:space="0" w:color="D9D9D9"/>
              <w:right w:val="nil"/>
            </w:tcBorders>
            <w:shd w:val="clear" w:color="auto" w:fill="auto"/>
            <w:noWrap/>
            <w:vAlign w:val="center"/>
            <w:hideMark/>
          </w:tcPr>
          <w:p w14:paraId="10E3DDCA" w14:textId="77777777" w:rsidR="009E3560" w:rsidRDefault="009E3560">
            <w:pPr>
              <w:jc w:val="right"/>
              <w:rPr>
                <w:color w:val="000000"/>
                <w:sz w:val="20"/>
                <w:szCs w:val="20"/>
              </w:rPr>
            </w:pPr>
            <w:r>
              <w:rPr>
                <w:color w:val="000000"/>
                <w:sz w:val="20"/>
                <w:szCs w:val="20"/>
              </w:rPr>
              <w:t>147</w:t>
            </w:r>
          </w:p>
        </w:tc>
        <w:tc>
          <w:tcPr>
            <w:tcW w:w="648" w:type="dxa"/>
            <w:tcBorders>
              <w:top w:val="nil"/>
              <w:left w:val="nil"/>
              <w:bottom w:val="single" w:sz="4" w:space="0" w:color="D9D9D9"/>
              <w:right w:val="single" w:sz="4" w:space="0" w:color="000000"/>
            </w:tcBorders>
            <w:shd w:val="clear" w:color="auto" w:fill="auto"/>
            <w:noWrap/>
            <w:vAlign w:val="center"/>
            <w:hideMark/>
          </w:tcPr>
          <w:p w14:paraId="10C059D7" w14:textId="77777777" w:rsidR="009E3560" w:rsidRDefault="009E3560">
            <w:pPr>
              <w:jc w:val="right"/>
              <w:rPr>
                <w:color w:val="000000"/>
                <w:sz w:val="20"/>
                <w:szCs w:val="20"/>
              </w:rPr>
            </w:pPr>
            <w:r>
              <w:rPr>
                <w:color w:val="000000"/>
                <w:sz w:val="20"/>
                <w:szCs w:val="20"/>
              </w:rPr>
              <w:t>149</w:t>
            </w:r>
          </w:p>
        </w:tc>
        <w:tc>
          <w:tcPr>
            <w:tcW w:w="763" w:type="dxa"/>
            <w:tcBorders>
              <w:top w:val="nil"/>
              <w:left w:val="nil"/>
              <w:bottom w:val="single" w:sz="4" w:space="0" w:color="D9D9D9"/>
              <w:right w:val="nil"/>
            </w:tcBorders>
            <w:shd w:val="clear" w:color="auto" w:fill="auto"/>
            <w:noWrap/>
            <w:vAlign w:val="center"/>
            <w:hideMark/>
          </w:tcPr>
          <w:p w14:paraId="3E433D36" w14:textId="77777777" w:rsidR="009E3560" w:rsidRDefault="009E3560">
            <w:pPr>
              <w:jc w:val="right"/>
              <w:rPr>
                <w:color w:val="000000"/>
                <w:sz w:val="20"/>
                <w:szCs w:val="20"/>
              </w:rPr>
            </w:pPr>
            <w:r>
              <w:rPr>
                <w:color w:val="000000"/>
                <w:sz w:val="20"/>
                <w:szCs w:val="20"/>
              </w:rPr>
              <w:t>25</w:t>
            </w:r>
          </w:p>
        </w:tc>
        <w:tc>
          <w:tcPr>
            <w:tcW w:w="648" w:type="dxa"/>
            <w:tcBorders>
              <w:top w:val="nil"/>
              <w:left w:val="nil"/>
              <w:bottom w:val="single" w:sz="4" w:space="0" w:color="D9D9D9"/>
              <w:right w:val="nil"/>
            </w:tcBorders>
            <w:shd w:val="clear" w:color="auto" w:fill="auto"/>
            <w:noWrap/>
            <w:vAlign w:val="center"/>
            <w:hideMark/>
          </w:tcPr>
          <w:p w14:paraId="34900B9F" w14:textId="77777777" w:rsidR="009E3560" w:rsidRDefault="009E3560">
            <w:pPr>
              <w:jc w:val="right"/>
              <w:rPr>
                <w:color w:val="000000"/>
                <w:sz w:val="20"/>
                <w:szCs w:val="20"/>
              </w:rPr>
            </w:pPr>
            <w:r>
              <w:rPr>
                <w:color w:val="000000"/>
                <w:sz w:val="20"/>
                <w:szCs w:val="20"/>
              </w:rPr>
              <w:t>20</w:t>
            </w:r>
          </w:p>
        </w:tc>
        <w:tc>
          <w:tcPr>
            <w:tcW w:w="763" w:type="dxa"/>
            <w:tcBorders>
              <w:top w:val="nil"/>
              <w:left w:val="single" w:sz="4" w:space="0" w:color="000000"/>
              <w:bottom w:val="single" w:sz="4" w:space="0" w:color="D9D9D9"/>
              <w:right w:val="nil"/>
            </w:tcBorders>
            <w:shd w:val="clear" w:color="auto" w:fill="auto"/>
            <w:noWrap/>
            <w:vAlign w:val="center"/>
            <w:hideMark/>
          </w:tcPr>
          <w:p w14:paraId="151AA5C9" w14:textId="77777777" w:rsidR="009E3560" w:rsidRDefault="009E3560">
            <w:pPr>
              <w:jc w:val="right"/>
              <w:rPr>
                <w:color w:val="000000"/>
                <w:sz w:val="20"/>
                <w:szCs w:val="20"/>
              </w:rPr>
            </w:pPr>
            <w:r>
              <w:rPr>
                <w:color w:val="000000"/>
                <w:sz w:val="20"/>
                <w:szCs w:val="20"/>
              </w:rPr>
              <w:t>0</w:t>
            </w:r>
          </w:p>
        </w:tc>
        <w:tc>
          <w:tcPr>
            <w:tcW w:w="648" w:type="dxa"/>
            <w:tcBorders>
              <w:top w:val="nil"/>
              <w:left w:val="nil"/>
              <w:bottom w:val="single" w:sz="4" w:space="0" w:color="D9D9D9"/>
              <w:right w:val="single" w:sz="4" w:space="0" w:color="000000"/>
            </w:tcBorders>
            <w:shd w:val="clear" w:color="auto" w:fill="auto"/>
            <w:noWrap/>
            <w:vAlign w:val="center"/>
            <w:hideMark/>
          </w:tcPr>
          <w:p w14:paraId="3A56CD63" w14:textId="77777777" w:rsidR="009E3560" w:rsidRDefault="009E3560">
            <w:pPr>
              <w:jc w:val="right"/>
              <w:rPr>
                <w:color w:val="000000"/>
                <w:sz w:val="20"/>
                <w:szCs w:val="20"/>
              </w:rPr>
            </w:pPr>
            <w:r>
              <w:rPr>
                <w:color w:val="000000"/>
                <w:sz w:val="20"/>
                <w:szCs w:val="20"/>
              </w:rPr>
              <w:t>0</w:t>
            </w:r>
          </w:p>
        </w:tc>
        <w:tc>
          <w:tcPr>
            <w:tcW w:w="763" w:type="dxa"/>
            <w:tcBorders>
              <w:top w:val="nil"/>
              <w:left w:val="nil"/>
              <w:bottom w:val="single" w:sz="4" w:space="0" w:color="D9D9D9"/>
              <w:right w:val="nil"/>
            </w:tcBorders>
            <w:shd w:val="clear" w:color="auto" w:fill="auto"/>
            <w:noWrap/>
            <w:vAlign w:val="center"/>
            <w:hideMark/>
          </w:tcPr>
          <w:p w14:paraId="2F121FBD" w14:textId="77777777" w:rsidR="009E3560" w:rsidRDefault="009E3560">
            <w:pPr>
              <w:jc w:val="right"/>
              <w:rPr>
                <w:color w:val="000000"/>
                <w:sz w:val="20"/>
                <w:szCs w:val="20"/>
              </w:rPr>
            </w:pPr>
            <w:r>
              <w:rPr>
                <w:color w:val="000000"/>
                <w:sz w:val="20"/>
                <w:szCs w:val="20"/>
              </w:rPr>
              <w:t>70</w:t>
            </w:r>
          </w:p>
        </w:tc>
        <w:tc>
          <w:tcPr>
            <w:tcW w:w="648" w:type="dxa"/>
            <w:tcBorders>
              <w:top w:val="nil"/>
              <w:left w:val="nil"/>
              <w:bottom w:val="single" w:sz="4" w:space="0" w:color="D9D9D9"/>
              <w:right w:val="nil"/>
            </w:tcBorders>
            <w:shd w:val="clear" w:color="auto" w:fill="auto"/>
            <w:noWrap/>
            <w:vAlign w:val="center"/>
            <w:hideMark/>
          </w:tcPr>
          <w:p w14:paraId="65586827" w14:textId="77777777" w:rsidR="009E3560" w:rsidRDefault="009E3560">
            <w:pPr>
              <w:jc w:val="right"/>
              <w:rPr>
                <w:color w:val="000000"/>
                <w:sz w:val="20"/>
                <w:szCs w:val="20"/>
              </w:rPr>
            </w:pPr>
            <w:r>
              <w:rPr>
                <w:color w:val="000000"/>
                <w:sz w:val="20"/>
                <w:szCs w:val="20"/>
              </w:rPr>
              <w:t>98</w:t>
            </w:r>
          </w:p>
        </w:tc>
        <w:tc>
          <w:tcPr>
            <w:tcW w:w="763" w:type="dxa"/>
            <w:tcBorders>
              <w:top w:val="nil"/>
              <w:left w:val="single" w:sz="4" w:space="0" w:color="000000"/>
              <w:bottom w:val="single" w:sz="4" w:space="0" w:color="D9D9D9"/>
              <w:right w:val="nil"/>
            </w:tcBorders>
            <w:shd w:val="clear" w:color="auto" w:fill="auto"/>
            <w:noWrap/>
            <w:vAlign w:val="center"/>
            <w:hideMark/>
          </w:tcPr>
          <w:p w14:paraId="0BA09FD9" w14:textId="77777777" w:rsidR="009E3560" w:rsidRDefault="009E3560">
            <w:pPr>
              <w:jc w:val="right"/>
              <w:rPr>
                <w:color w:val="000000"/>
                <w:sz w:val="20"/>
                <w:szCs w:val="20"/>
              </w:rPr>
            </w:pPr>
            <w:r>
              <w:rPr>
                <w:color w:val="000000"/>
                <w:sz w:val="20"/>
                <w:szCs w:val="20"/>
              </w:rPr>
              <w:t>16</w:t>
            </w:r>
          </w:p>
        </w:tc>
        <w:tc>
          <w:tcPr>
            <w:tcW w:w="648" w:type="dxa"/>
            <w:tcBorders>
              <w:top w:val="nil"/>
              <w:left w:val="nil"/>
              <w:bottom w:val="single" w:sz="4" w:space="0" w:color="D9D9D9"/>
              <w:right w:val="single" w:sz="4" w:space="0" w:color="000000"/>
            </w:tcBorders>
            <w:shd w:val="clear" w:color="auto" w:fill="auto"/>
            <w:noWrap/>
            <w:vAlign w:val="center"/>
            <w:hideMark/>
          </w:tcPr>
          <w:p w14:paraId="2C210F17" w14:textId="77777777" w:rsidR="009E3560" w:rsidRDefault="009E3560">
            <w:pPr>
              <w:jc w:val="right"/>
              <w:rPr>
                <w:color w:val="000000"/>
                <w:sz w:val="20"/>
                <w:szCs w:val="20"/>
              </w:rPr>
            </w:pPr>
            <w:r>
              <w:rPr>
                <w:color w:val="000000"/>
                <w:sz w:val="20"/>
                <w:szCs w:val="20"/>
              </w:rPr>
              <w:t>14</w:t>
            </w:r>
          </w:p>
        </w:tc>
        <w:tc>
          <w:tcPr>
            <w:tcW w:w="821" w:type="dxa"/>
            <w:tcBorders>
              <w:top w:val="nil"/>
              <w:left w:val="nil"/>
              <w:bottom w:val="single" w:sz="4" w:space="0" w:color="D9D9D9"/>
              <w:right w:val="nil"/>
            </w:tcBorders>
            <w:shd w:val="clear" w:color="auto" w:fill="auto"/>
            <w:noWrap/>
            <w:vAlign w:val="center"/>
            <w:hideMark/>
          </w:tcPr>
          <w:p w14:paraId="0B4CB53C" w14:textId="77777777" w:rsidR="009E3560" w:rsidRDefault="009E3560">
            <w:pPr>
              <w:jc w:val="right"/>
              <w:rPr>
                <w:color w:val="000000"/>
                <w:sz w:val="20"/>
                <w:szCs w:val="20"/>
              </w:rPr>
            </w:pPr>
            <w:r>
              <w:rPr>
                <w:color w:val="000000"/>
                <w:sz w:val="20"/>
                <w:szCs w:val="20"/>
              </w:rPr>
              <w:t>21</w:t>
            </w:r>
          </w:p>
        </w:tc>
        <w:tc>
          <w:tcPr>
            <w:tcW w:w="662" w:type="dxa"/>
            <w:tcBorders>
              <w:top w:val="nil"/>
              <w:left w:val="nil"/>
              <w:bottom w:val="single" w:sz="4" w:space="0" w:color="D9D9D9"/>
              <w:right w:val="nil"/>
            </w:tcBorders>
            <w:shd w:val="clear" w:color="auto" w:fill="auto"/>
            <w:noWrap/>
            <w:vAlign w:val="center"/>
            <w:hideMark/>
          </w:tcPr>
          <w:p w14:paraId="18D1640A" w14:textId="77777777" w:rsidR="009E3560" w:rsidRDefault="009E3560">
            <w:pPr>
              <w:jc w:val="right"/>
              <w:rPr>
                <w:color w:val="000000"/>
                <w:sz w:val="20"/>
                <w:szCs w:val="20"/>
              </w:rPr>
            </w:pPr>
            <w:r>
              <w:rPr>
                <w:color w:val="000000"/>
                <w:sz w:val="20"/>
                <w:szCs w:val="20"/>
              </w:rPr>
              <w:t>13</w:t>
            </w:r>
          </w:p>
        </w:tc>
        <w:tc>
          <w:tcPr>
            <w:tcW w:w="761" w:type="dxa"/>
            <w:tcBorders>
              <w:top w:val="nil"/>
              <w:left w:val="single" w:sz="4" w:space="0" w:color="000000"/>
              <w:bottom w:val="single" w:sz="4" w:space="0" w:color="D9D9D9"/>
              <w:right w:val="nil"/>
            </w:tcBorders>
            <w:shd w:val="clear" w:color="auto" w:fill="auto"/>
            <w:noWrap/>
            <w:vAlign w:val="center"/>
            <w:hideMark/>
          </w:tcPr>
          <w:p w14:paraId="33F791AD" w14:textId="77777777" w:rsidR="009E3560" w:rsidRDefault="009E3560">
            <w:pPr>
              <w:jc w:val="right"/>
              <w:rPr>
                <w:color w:val="000000"/>
                <w:sz w:val="20"/>
                <w:szCs w:val="20"/>
              </w:rPr>
            </w:pPr>
            <w:r>
              <w:rPr>
                <w:color w:val="000000"/>
                <w:sz w:val="20"/>
                <w:szCs w:val="20"/>
              </w:rPr>
              <w:t>280</w:t>
            </w:r>
          </w:p>
        </w:tc>
        <w:tc>
          <w:tcPr>
            <w:tcW w:w="1800" w:type="dxa"/>
            <w:tcBorders>
              <w:top w:val="nil"/>
              <w:left w:val="nil"/>
              <w:bottom w:val="single" w:sz="4" w:space="0" w:color="D9D9D9"/>
              <w:right w:val="nil"/>
            </w:tcBorders>
            <w:shd w:val="clear" w:color="auto" w:fill="auto"/>
            <w:noWrap/>
            <w:vAlign w:val="center"/>
            <w:hideMark/>
          </w:tcPr>
          <w:p w14:paraId="3B9C5C9C" w14:textId="77777777" w:rsidR="009E3560" w:rsidRDefault="009E3560">
            <w:pPr>
              <w:jc w:val="right"/>
              <w:rPr>
                <w:color w:val="000000"/>
                <w:sz w:val="20"/>
                <w:szCs w:val="20"/>
              </w:rPr>
            </w:pPr>
            <w:r>
              <w:rPr>
                <w:color w:val="000000"/>
                <w:sz w:val="20"/>
                <w:szCs w:val="20"/>
              </w:rPr>
              <w:t>293 (269, 337)</w:t>
            </w:r>
          </w:p>
        </w:tc>
        <w:tc>
          <w:tcPr>
            <w:tcW w:w="1802" w:type="dxa"/>
            <w:tcBorders>
              <w:top w:val="nil"/>
              <w:left w:val="nil"/>
              <w:bottom w:val="single" w:sz="4" w:space="0" w:color="D9D9D9"/>
              <w:right w:val="single" w:sz="4" w:space="0" w:color="000000"/>
            </w:tcBorders>
            <w:shd w:val="clear" w:color="auto" w:fill="auto"/>
            <w:noWrap/>
            <w:vAlign w:val="center"/>
            <w:hideMark/>
          </w:tcPr>
          <w:p w14:paraId="7899A070" w14:textId="77777777" w:rsidR="009E3560" w:rsidRDefault="009E3560">
            <w:pPr>
              <w:jc w:val="right"/>
              <w:rPr>
                <w:color w:val="000000"/>
                <w:sz w:val="20"/>
                <w:szCs w:val="20"/>
              </w:rPr>
            </w:pPr>
            <w:r>
              <w:rPr>
                <w:color w:val="000000"/>
                <w:sz w:val="20"/>
                <w:szCs w:val="20"/>
              </w:rPr>
              <w:t>0.10 (0.04, 0.14)</w:t>
            </w:r>
          </w:p>
        </w:tc>
      </w:tr>
      <w:tr w:rsidR="009E3560" w14:paraId="29025A51" w14:textId="77777777" w:rsidTr="009E3560">
        <w:trPr>
          <w:trHeight w:val="320"/>
        </w:trPr>
        <w:tc>
          <w:tcPr>
            <w:tcW w:w="1780" w:type="dxa"/>
            <w:tcBorders>
              <w:top w:val="nil"/>
              <w:left w:val="single" w:sz="4" w:space="0" w:color="000000"/>
              <w:bottom w:val="single" w:sz="4" w:space="0" w:color="D9D9D9"/>
              <w:right w:val="nil"/>
            </w:tcBorders>
            <w:shd w:val="clear" w:color="auto" w:fill="auto"/>
            <w:noWrap/>
            <w:vAlign w:val="center"/>
            <w:hideMark/>
          </w:tcPr>
          <w:p w14:paraId="5CDC7FA9" w14:textId="77777777" w:rsidR="009E3560" w:rsidRDefault="009E3560">
            <w:pPr>
              <w:rPr>
                <w:color w:val="000000"/>
                <w:sz w:val="20"/>
                <w:szCs w:val="20"/>
              </w:rPr>
            </w:pPr>
            <w:r>
              <w:rPr>
                <w:color w:val="000000"/>
                <w:sz w:val="20"/>
                <w:szCs w:val="20"/>
              </w:rPr>
              <w:t>34. Utah</w:t>
            </w:r>
          </w:p>
        </w:tc>
        <w:tc>
          <w:tcPr>
            <w:tcW w:w="821" w:type="dxa"/>
            <w:tcBorders>
              <w:top w:val="nil"/>
              <w:left w:val="single" w:sz="4" w:space="0" w:color="000000"/>
              <w:bottom w:val="single" w:sz="4" w:space="0" w:color="D9D9D9"/>
              <w:right w:val="nil"/>
            </w:tcBorders>
            <w:shd w:val="clear" w:color="auto" w:fill="auto"/>
            <w:noWrap/>
            <w:vAlign w:val="center"/>
            <w:hideMark/>
          </w:tcPr>
          <w:p w14:paraId="121A539C" w14:textId="77777777" w:rsidR="009E3560" w:rsidRDefault="009E3560">
            <w:pPr>
              <w:jc w:val="right"/>
              <w:rPr>
                <w:color w:val="000000"/>
                <w:sz w:val="20"/>
                <w:szCs w:val="20"/>
              </w:rPr>
            </w:pPr>
            <w:r>
              <w:rPr>
                <w:color w:val="000000"/>
                <w:sz w:val="20"/>
                <w:szCs w:val="20"/>
              </w:rPr>
              <w:t>92</w:t>
            </w:r>
          </w:p>
        </w:tc>
        <w:tc>
          <w:tcPr>
            <w:tcW w:w="648" w:type="dxa"/>
            <w:tcBorders>
              <w:top w:val="nil"/>
              <w:left w:val="nil"/>
              <w:bottom w:val="single" w:sz="4" w:space="0" w:color="D9D9D9"/>
              <w:right w:val="single" w:sz="4" w:space="0" w:color="000000"/>
            </w:tcBorders>
            <w:shd w:val="clear" w:color="auto" w:fill="auto"/>
            <w:noWrap/>
            <w:vAlign w:val="center"/>
            <w:hideMark/>
          </w:tcPr>
          <w:p w14:paraId="170639A7" w14:textId="77777777" w:rsidR="009E3560" w:rsidRDefault="009E3560">
            <w:pPr>
              <w:jc w:val="right"/>
              <w:rPr>
                <w:color w:val="000000"/>
                <w:sz w:val="20"/>
                <w:szCs w:val="20"/>
              </w:rPr>
            </w:pPr>
            <w:r>
              <w:rPr>
                <w:color w:val="000000"/>
                <w:sz w:val="20"/>
                <w:szCs w:val="20"/>
              </w:rPr>
              <w:t>105</w:t>
            </w:r>
          </w:p>
        </w:tc>
        <w:tc>
          <w:tcPr>
            <w:tcW w:w="763" w:type="dxa"/>
            <w:tcBorders>
              <w:top w:val="nil"/>
              <w:left w:val="nil"/>
              <w:bottom w:val="single" w:sz="4" w:space="0" w:color="D9D9D9"/>
              <w:right w:val="nil"/>
            </w:tcBorders>
            <w:shd w:val="clear" w:color="auto" w:fill="auto"/>
            <w:noWrap/>
            <w:vAlign w:val="center"/>
            <w:hideMark/>
          </w:tcPr>
          <w:p w14:paraId="64DE7510" w14:textId="77777777" w:rsidR="009E3560" w:rsidRDefault="009E3560">
            <w:pPr>
              <w:jc w:val="right"/>
              <w:rPr>
                <w:color w:val="000000"/>
                <w:sz w:val="20"/>
                <w:szCs w:val="20"/>
              </w:rPr>
            </w:pPr>
            <w:r>
              <w:rPr>
                <w:color w:val="000000"/>
                <w:sz w:val="20"/>
                <w:szCs w:val="20"/>
              </w:rPr>
              <w:t>103</w:t>
            </w:r>
          </w:p>
        </w:tc>
        <w:tc>
          <w:tcPr>
            <w:tcW w:w="648" w:type="dxa"/>
            <w:tcBorders>
              <w:top w:val="nil"/>
              <w:left w:val="nil"/>
              <w:bottom w:val="single" w:sz="4" w:space="0" w:color="D9D9D9"/>
              <w:right w:val="nil"/>
            </w:tcBorders>
            <w:shd w:val="clear" w:color="auto" w:fill="auto"/>
            <w:noWrap/>
            <w:vAlign w:val="center"/>
            <w:hideMark/>
          </w:tcPr>
          <w:p w14:paraId="453DC5E6" w14:textId="77777777" w:rsidR="009E3560" w:rsidRDefault="009E3560">
            <w:pPr>
              <w:jc w:val="right"/>
              <w:rPr>
                <w:color w:val="000000"/>
                <w:sz w:val="20"/>
                <w:szCs w:val="20"/>
              </w:rPr>
            </w:pPr>
            <w:r>
              <w:rPr>
                <w:color w:val="000000"/>
                <w:sz w:val="20"/>
                <w:szCs w:val="20"/>
              </w:rPr>
              <w:t>49</w:t>
            </w:r>
          </w:p>
        </w:tc>
        <w:tc>
          <w:tcPr>
            <w:tcW w:w="763" w:type="dxa"/>
            <w:tcBorders>
              <w:top w:val="nil"/>
              <w:left w:val="single" w:sz="4" w:space="0" w:color="000000"/>
              <w:bottom w:val="single" w:sz="4" w:space="0" w:color="D9D9D9"/>
              <w:right w:val="nil"/>
            </w:tcBorders>
            <w:shd w:val="clear" w:color="auto" w:fill="auto"/>
            <w:noWrap/>
            <w:vAlign w:val="center"/>
            <w:hideMark/>
          </w:tcPr>
          <w:p w14:paraId="6DDDCF49" w14:textId="77777777" w:rsidR="009E3560" w:rsidRDefault="009E3560">
            <w:pPr>
              <w:jc w:val="right"/>
              <w:rPr>
                <w:color w:val="000000"/>
                <w:sz w:val="20"/>
                <w:szCs w:val="20"/>
              </w:rPr>
            </w:pPr>
            <w:r>
              <w:rPr>
                <w:color w:val="000000"/>
                <w:sz w:val="20"/>
                <w:szCs w:val="20"/>
              </w:rPr>
              <w:t>28</w:t>
            </w:r>
          </w:p>
        </w:tc>
        <w:tc>
          <w:tcPr>
            <w:tcW w:w="648" w:type="dxa"/>
            <w:tcBorders>
              <w:top w:val="nil"/>
              <w:left w:val="nil"/>
              <w:bottom w:val="single" w:sz="4" w:space="0" w:color="D9D9D9"/>
              <w:right w:val="single" w:sz="4" w:space="0" w:color="000000"/>
            </w:tcBorders>
            <w:shd w:val="clear" w:color="auto" w:fill="auto"/>
            <w:noWrap/>
            <w:vAlign w:val="center"/>
            <w:hideMark/>
          </w:tcPr>
          <w:p w14:paraId="71660F57" w14:textId="77777777" w:rsidR="009E3560" w:rsidRDefault="009E3560">
            <w:pPr>
              <w:jc w:val="right"/>
              <w:rPr>
                <w:color w:val="000000"/>
                <w:sz w:val="20"/>
                <w:szCs w:val="20"/>
              </w:rPr>
            </w:pPr>
            <w:r>
              <w:rPr>
                <w:color w:val="000000"/>
                <w:sz w:val="20"/>
                <w:szCs w:val="20"/>
              </w:rPr>
              <w:t>79</w:t>
            </w:r>
          </w:p>
        </w:tc>
        <w:tc>
          <w:tcPr>
            <w:tcW w:w="763" w:type="dxa"/>
            <w:tcBorders>
              <w:top w:val="nil"/>
              <w:left w:val="nil"/>
              <w:bottom w:val="single" w:sz="4" w:space="0" w:color="D9D9D9"/>
              <w:right w:val="nil"/>
            </w:tcBorders>
            <w:shd w:val="clear" w:color="auto" w:fill="auto"/>
            <w:noWrap/>
            <w:vAlign w:val="center"/>
            <w:hideMark/>
          </w:tcPr>
          <w:p w14:paraId="73676521" w14:textId="77777777" w:rsidR="009E3560" w:rsidRDefault="009E3560">
            <w:pPr>
              <w:jc w:val="right"/>
              <w:rPr>
                <w:color w:val="000000"/>
                <w:sz w:val="20"/>
                <w:szCs w:val="20"/>
              </w:rPr>
            </w:pPr>
            <w:r>
              <w:rPr>
                <w:color w:val="000000"/>
                <w:sz w:val="20"/>
                <w:szCs w:val="20"/>
              </w:rPr>
              <w:t>30</w:t>
            </w:r>
          </w:p>
        </w:tc>
        <w:tc>
          <w:tcPr>
            <w:tcW w:w="648" w:type="dxa"/>
            <w:tcBorders>
              <w:top w:val="nil"/>
              <w:left w:val="nil"/>
              <w:bottom w:val="single" w:sz="4" w:space="0" w:color="D9D9D9"/>
              <w:right w:val="nil"/>
            </w:tcBorders>
            <w:shd w:val="clear" w:color="auto" w:fill="auto"/>
            <w:noWrap/>
            <w:vAlign w:val="center"/>
            <w:hideMark/>
          </w:tcPr>
          <w:p w14:paraId="609F8BD0" w14:textId="77777777" w:rsidR="009E3560" w:rsidRDefault="009E3560">
            <w:pPr>
              <w:jc w:val="right"/>
              <w:rPr>
                <w:color w:val="000000"/>
                <w:sz w:val="20"/>
                <w:szCs w:val="20"/>
              </w:rPr>
            </w:pPr>
            <w:r>
              <w:rPr>
                <w:color w:val="000000"/>
                <w:sz w:val="20"/>
                <w:szCs w:val="20"/>
              </w:rPr>
              <w:t>49</w:t>
            </w:r>
          </w:p>
        </w:tc>
        <w:tc>
          <w:tcPr>
            <w:tcW w:w="763" w:type="dxa"/>
            <w:tcBorders>
              <w:top w:val="nil"/>
              <w:left w:val="single" w:sz="4" w:space="0" w:color="000000"/>
              <w:bottom w:val="single" w:sz="4" w:space="0" w:color="D9D9D9"/>
              <w:right w:val="nil"/>
            </w:tcBorders>
            <w:shd w:val="clear" w:color="auto" w:fill="auto"/>
            <w:noWrap/>
            <w:vAlign w:val="center"/>
            <w:hideMark/>
          </w:tcPr>
          <w:p w14:paraId="63C388E5" w14:textId="77777777" w:rsidR="009E3560" w:rsidRDefault="009E3560">
            <w:pPr>
              <w:jc w:val="right"/>
              <w:rPr>
                <w:color w:val="000000"/>
                <w:sz w:val="20"/>
                <w:szCs w:val="20"/>
              </w:rPr>
            </w:pPr>
            <w:r>
              <w:rPr>
                <w:color w:val="000000"/>
                <w:sz w:val="20"/>
                <w:szCs w:val="20"/>
              </w:rPr>
              <w:t>6</w:t>
            </w:r>
          </w:p>
        </w:tc>
        <w:tc>
          <w:tcPr>
            <w:tcW w:w="648" w:type="dxa"/>
            <w:tcBorders>
              <w:top w:val="nil"/>
              <w:left w:val="nil"/>
              <w:bottom w:val="single" w:sz="4" w:space="0" w:color="D9D9D9"/>
              <w:right w:val="single" w:sz="4" w:space="0" w:color="000000"/>
            </w:tcBorders>
            <w:shd w:val="clear" w:color="auto" w:fill="auto"/>
            <w:noWrap/>
            <w:vAlign w:val="center"/>
            <w:hideMark/>
          </w:tcPr>
          <w:p w14:paraId="5F67AD54" w14:textId="77777777" w:rsidR="009E3560" w:rsidRDefault="009E3560">
            <w:pPr>
              <w:jc w:val="right"/>
              <w:rPr>
                <w:color w:val="000000"/>
                <w:sz w:val="20"/>
                <w:szCs w:val="20"/>
              </w:rPr>
            </w:pPr>
            <w:r>
              <w:rPr>
                <w:color w:val="000000"/>
                <w:sz w:val="20"/>
                <w:szCs w:val="20"/>
              </w:rPr>
              <w:t>0</w:t>
            </w:r>
          </w:p>
        </w:tc>
        <w:tc>
          <w:tcPr>
            <w:tcW w:w="821" w:type="dxa"/>
            <w:tcBorders>
              <w:top w:val="nil"/>
              <w:left w:val="nil"/>
              <w:bottom w:val="single" w:sz="4" w:space="0" w:color="D9D9D9"/>
              <w:right w:val="nil"/>
            </w:tcBorders>
            <w:shd w:val="clear" w:color="auto" w:fill="auto"/>
            <w:noWrap/>
            <w:vAlign w:val="center"/>
            <w:hideMark/>
          </w:tcPr>
          <w:p w14:paraId="27715E30" w14:textId="77777777" w:rsidR="009E3560" w:rsidRDefault="009E3560">
            <w:pPr>
              <w:jc w:val="right"/>
              <w:rPr>
                <w:color w:val="000000"/>
                <w:sz w:val="20"/>
                <w:szCs w:val="20"/>
              </w:rPr>
            </w:pPr>
            <w:r>
              <w:rPr>
                <w:color w:val="000000"/>
                <w:sz w:val="20"/>
                <w:szCs w:val="20"/>
              </w:rPr>
              <w:t>5</w:t>
            </w:r>
          </w:p>
        </w:tc>
        <w:tc>
          <w:tcPr>
            <w:tcW w:w="662" w:type="dxa"/>
            <w:tcBorders>
              <w:top w:val="nil"/>
              <w:left w:val="nil"/>
              <w:bottom w:val="single" w:sz="4" w:space="0" w:color="D9D9D9"/>
              <w:right w:val="nil"/>
            </w:tcBorders>
            <w:shd w:val="clear" w:color="auto" w:fill="auto"/>
            <w:noWrap/>
            <w:vAlign w:val="center"/>
            <w:hideMark/>
          </w:tcPr>
          <w:p w14:paraId="433715C7" w14:textId="77777777" w:rsidR="009E3560" w:rsidRDefault="009E3560">
            <w:pPr>
              <w:jc w:val="right"/>
              <w:rPr>
                <w:color w:val="000000"/>
                <w:sz w:val="20"/>
                <w:szCs w:val="20"/>
              </w:rPr>
            </w:pPr>
            <w:r>
              <w:rPr>
                <w:color w:val="000000"/>
                <w:sz w:val="20"/>
                <w:szCs w:val="20"/>
              </w:rPr>
              <w:t>3</w:t>
            </w:r>
          </w:p>
        </w:tc>
        <w:tc>
          <w:tcPr>
            <w:tcW w:w="761" w:type="dxa"/>
            <w:tcBorders>
              <w:top w:val="nil"/>
              <w:left w:val="single" w:sz="4" w:space="0" w:color="000000"/>
              <w:bottom w:val="single" w:sz="4" w:space="0" w:color="D9D9D9"/>
              <w:right w:val="nil"/>
            </w:tcBorders>
            <w:shd w:val="clear" w:color="auto" w:fill="auto"/>
            <w:noWrap/>
            <w:vAlign w:val="center"/>
            <w:hideMark/>
          </w:tcPr>
          <w:p w14:paraId="334B51EE" w14:textId="77777777" w:rsidR="009E3560" w:rsidRDefault="009E3560">
            <w:pPr>
              <w:jc w:val="right"/>
              <w:rPr>
                <w:color w:val="000000"/>
                <w:sz w:val="20"/>
                <w:szCs w:val="20"/>
              </w:rPr>
            </w:pPr>
            <w:r>
              <w:rPr>
                <w:color w:val="000000"/>
                <w:sz w:val="20"/>
                <w:szCs w:val="20"/>
              </w:rPr>
              <w:t>265</w:t>
            </w:r>
          </w:p>
        </w:tc>
        <w:tc>
          <w:tcPr>
            <w:tcW w:w="1800" w:type="dxa"/>
            <w:tcBorders>
              <w:top w:val="nil"/>
              <w:left w:val="nil"/>
              <w:bottom w:val="single" w:sz="4" w:space="0" w:color="D9D9D9"/>
              <w:right w:val="nil"/>
            </w:tcBorders>
            <w:shd w:val="clear" w:color="auto" w:fill="auto"/>
            <w:noWrap/>
            <w:vAlign w:val="center"/>
            <w:hideMark/>
          </w:tcPr>
          <w:p w14:paraId="6B92DABF" w14:textId="77777777" w:rsidR="009E3560" w:rsidRDefault="009E3560">
            <w:pPr>
              <w:jc w:val="right"/>
              <w:rPr>
                <w:color w:val="000000"/>
                <w:sz w:val="20"/>
                <w:szCs w:val="20"/>
              </w:rPr>
            </w:pPr>
            <w:r>
              <w:rPr>
                <w:color w:val="000000"/>
                <w:sz w:val="20"/>
                <w:szCs w:val="20"/>
              </w:rPr>
              <w:t>285 (248, 336)</w:t>
            </w:r>
          </w:p>
        </w:tc>
        <w:tc>
          <w:tcPr>
            <w:tcW w:w="1802" w:type="dxa"/>
            <w:tcBorders>
              <w:top w:val="nil"/>
              <w:left w:val="nil"/>
              <w:bottom w:val="single" w:sz="4" w:space="0" w:color="D9D9D9"/>
              <w:right w:val="single" w:sz="4" w:space="0" w:color="000000"/>
            </w:tcBorders>
            <w:shd w:val="clear" w:color="auto" w:fill="auto"/>
            <w:noWrap/>
            <w:vAlign w:val="center"/>
            <w:hideMark/>
          </w:tcPr>
          <w:p w14:paraId="7BDEAF91" w14:textId="77777777" w:rsidR="009E3560" w:rsidRDefault="009E3560">
            <w:pPr>
              <w:jc w:val="right"/>
              <w:rPr>
                <w:color w:val="000000"/>
                <w:sz w:val="20"/>
                <w:szCs w:val="20"/>
              </w:rPr>
            </w:pPr>
            <w:r>
              <w:rPr>
                <w:color w:val="000000"/>
                <w:sz w:val="20"/>
                <w:szCs w:val="20"/>
              </w:rPr>
              <w:t>0.74 (0.57, 0.87)</w:t>
            </w:r>
          </w:p>
        </w:tc>
      </w:tr>
      <w:tr w:rsidR="009E3560" w14:paraId="1F59C1BF" w14:textId="77777777" w:rsidTr="009E3560">
        <w:trPr>
          <w:trHeight w:val="320"/>
        </w:trPr>
        <w:tc>
          <w:tcPr>
            <w:tcW w:w="1780" w:type="dxa"/>
            <w:tcBorders>
              <w:top w:val="nil"/>
              <w:left w:val="single" w:sz="4" w:space="0" w:color="000000"/>
              <w:bottom w:val="single" w:sz="4" w:space="0" w:color="D9D9D9"/>
              <w:right w:val="nil"/>
            </w:tcBorders>
            <w:shd w:val="clear" w:color="auto" w:fill="auto"/>
            <w:noWrap/>
            <w:vAlign w:val="center"/>
            <w:hideMark/>
          </w:tcPr>
          <w:p w14:paraId="5A4FAD04" w14:textId="77777777" w:rsidR="009E3560" w:rsidRDefault="009E3560">
            <w:pPr>
              <w:rPr>
                <w:color w:val="000000"/>
                <w:sz w:val="20"/>
                <w:szCs w:val="20"/>
              </w:rPr>
            </w:pPr>
            <w:r>
              <w:rPr>
                <w:color w:val="000000"/>
                <w:sz w:val="20"/>
                <w:szCs w:val="20"/>
              </w:rPr>
              <w:t>35. Oregon</w:t>
            </w:r>
          </w:p>
        </w:tc>
        <w:tc>
          <w:tcPr>
            <w:tcW w:w="821" w:type="dxa"/>
            <w:tcBorders>
              <w:top w:val="nil"/>
              <w:left w:val="single" w:sz="4" w:space="0" w:color="000000"/>
              <w:bottom w:val="single" w:sz="4" w:space="0" w:color="D9D9D9"/>
              <w:right w:val="nil"/>
            </w:tcBorders>
            <w:shd w:val="clear" w:color="auto" w:fill="auto"/>
            <w:noWrap/>
            <w:vAlign w:val="center"/>
            <w:hideMark/>
          </w:tcPr>
          <w:p w14:paraId="3DAD5941" w14:textId="77777777" w:rsidR="009E3560" w:rsidRDefault="009E3560">
            <w:pPr>
              <w:jc w:val="right"/>
              <w:rPr>
                <w:color w:val="000000"/>
                <w:sz w:val="20"/>
                <w:szCs w:val="20"/>
              </w:rPr>
            </w:pPr>
            <w:r>
              <w:rPr>
                <w:color w:val="000000"/>
                <w:sz w:val="20"/>
                <w:szCs w:val="20"/>
              </w:rPr>
              <w:t>115</w:t>
            </w:r>
          </w:p>
        </w:tc>
        <w:tc>
          <w:tcPr>
            <w:tcW w:w="648" w:type="dxa"/>
            <w:tcBorders>
              <w:top w:val="nil"/>
              <w:left w:val="nil"/>
              <w:bottom w:val="single" w:sz="4" w:space="0" w:color="D9D9D9"/>
              <w:right w:val="single" w:sz="4" w:space="0" w:color="000000"/>
            </w:tcBorders>
            <w:shd w:val="clear" w:color="auto" w:fill="auto"/>
            <w:noWrap/>
            <w:vAlign w:val="center"/>
            <w:hideMark/>
          </w:tcPr>
          <w:p w14:paraId="3E45F48C" w14:textId="77777777" w:rsidR="009E3560" w:rsidRDefault="009E3560">
            <w:pPr>
              <w:jc w:val="right"/>
              <w:rPr>
                <w:color w:val="000000"/>
                <w:sz w:val="20"/>
                <w:szCs w:val="20"/>
              </w:rPr>
            </w:pPr>
            <w:r>
              <w:rPr>
                <w:color w:val="000000"/>
                <w:sz w:val="20"/>
                <w:szCs w:val="20"/>
              </w:rPr>
              <w:t>132</w:t>
            </w:r>
          </w:p>
        </w:tc>
        <w:tc>
          <w:tcPr>
            <w:tcW w:w="763" w:type="dxa"/>
            <w:tcBorders>
              <w:top w:val="nil"/>
              <w:left w:val="nil"/>
              <w:bottom w:val="single" w:sz="4" w:space="0" w:color="D9D9D9"/>
              <w:right w:val="nil"/>
            </w:tcBorders>
            <w:shd w:val="clear" w:color="auto" w:fill="auto"/>
            <w:noWrap/>
            <w:vAlign w:val="center"/>
            <w:hideMark/>
          </w:tcPr>
          <w:p w14:paraId="1CC361D9" w14:textId="77777777" w:rsidR="009E3560" w:rsidRDefault="009E3560">
            <w:pPr>
              <w:jc w:val="right"/>
              <w:rPr>
                <w:color w:val="000000"/>
                <w:sz w:val="20"/>
                <w:szCs w:val="20"/>
              </w:rPr>
            </w:pPr>
            <w:r>
              <w:rPr>
                <w:color w:val="000000"/>
                <w:sz w:val="20"/>
                <w:szCs w:val="20"/>
              </w:rPr>
              <w:t>24</w:t>
            </w:r>
          </w:p>
        </w:tc>
        <w:tc>
          <w:tcPr>
            <w:tcW w:w="648" w:type="dxa"/>
            <w:tcBorders>
              <w:top w:val="nil"/>
              <w:left w:val="nil"/>
              <w:bottom w:val="single" w:sz="4" w:space="0" w:color="D9D9D9"/>
              <w:right w:val="nil"/>
            </w:tcBorders>
            <w:shd w:val="clear" w:color="auto" w:fill="auto"/>
            <w:noWrap/>
            <w:vAlign w:val="center"/>
            <w:hideMark/>
          </w:tcPr>
          <w:p w14:paraId="0E8D8426" w14:textId="77777777" w:rsidR="009E3560" w:rsidRDefault="009E3560">
            <w:pPr>
              <w:jc w:val="right"/>
              <w:rPr>
                <w:color w:val="000000"/>
                <w:sz w:val="20"/>
                <w:szCs w:val="20"/>
              </w:rPr>
            </w:pPr>
            <w:r>
              <w:rPr>
                <w:color w:val="000000"/>
                <w:sz w:val="20"/>
                <w:szCs w:val="20"/>
              </w:rPr>
              <w:t>23</w:t>
            </w:r>
          </w:p>
        </w:tc>
        <w:tc>
          <w:tcPr>
            <w:tcW w:w="763" w:type="dxa"/>
            <w:tcBorders>
              <w:top w:val="nil"/>
              <w:left w:val="single" w:sz="4" w:space="0" w:color="000000"/>
              <w:bottom w:val="single" w:sz="4" w:space="0" w:color="D9D9D9"/>
              <w:right w:val="nil"/>
            </w:tcBorders>
            <w:shd w:val="clear" w:color="auto" w:fill="auto"/>
            <w:noWrap/>
            <w:vAlign w:val="center"/>
            <w:hideMark/>
          </w:tcPr>
          <w:p w14:paraId="66134FC3" w14:textId="77777777" w:rsidR="009E3560" w:rsidRDefault="009E3560">
            <w:pPr>
              <w:jc w:val="right"/>
              <w:rPr>
                <w:color w:val="000000"/>
                <w:sz w:val="20"/>
                <w:szCs w:val="20"/>
              </w:rPr>
            </w:pPr>
            <w:r>
              <w:rPr>
                <w:color w:val="000000"/>
                <w:sz w:val="20"/>
                <w:szCs w:val="20"/>
              </w:rPr>
              <w:t>0</w:t>
            </w:r>
          </w:p>
        </w:tc>
        <w:tc>
          <w:tcPr>
            <w:tcW w:w="648" w:type="dxa"/>
            <w:tcBorders>
              <w:top w:val="nil"/>
              <w:left w:val="nil"/>
              <w:bottom w:val="single" w:sz="4" w:space="0" w:color="D9D9D9"/>
              <w:right w:val="single" w:sz="4" w:space="0" w:color="000000"/>
            </w:tcBorders>
            <w:shd w:val="clear" w:color="auto" w:fill="auto"/>
            <w:noWrap/>
            <w:vAlign w:val="center"/>
            <w:hideMark/>
          </w:tcPr>
          <w:p w14:paraId="0DE7E141" w14:textId="77777777" w:rsidR="009E3560" w:rsidRDefault="009E3560">
            <w:pPr>
              <w:jc w:val="right"/>
              <w:rPr>
                <w:color w:val="000000"/>
                <w:sz w:val="20"/>
                <w:szCs w:val="20"/>
              </w:rPr>
            </w:pPr>
            <w:r>
              <w:rPr>
                <w:color w:val="000000"/>
                <w:sz w:val="20"/>
                <w:szCs w:val="20"/>
              </w:rPr>
              <w:t>0</w:t>
            </w:r>
          </w:p>
        </w:tc>
        <w:tc>
          <w:tcPr>
            <w:tcW w:w="763" w:type="dxa"/>
            <w:tcBorders>
              <w:top w:val="nil"/>
              <w:left w:val="nil"/>
              <w:bottom w:val="single" w:sz="4" w:space="0" w:color="D9D9D9"/>
              <w:right w:val="nil"/>
            </w:tcBorders>
            <w:shd w:val="clear" w:color="auto" w:fill="auto"/>
            <w:noWrap/>
            <w:vAlign w:val="center"/>
            <w:hideMark/>
          </w:tcPr>
          <w:p w14:paraId="13B9464B" w14:textId="77777777" w:rsidR="009E3560" w:rsidRDefault="009E3560">
            <w:pPr>
              <w:jc w:val="right"/>
              <w:rPr>
                <w:color w:val="000000"/>
                <w:sz w:val="20"/>
                <w:szCs w:val="20"/>
              </w:rPr>
            </w:pPr>
            <w:r>
              <w:rPr>
                <w:color w:val="000000"/>
                <w:sz w:val="20"/>
                <w:szCs w:val="20"/>
              </w:rPr>
              <w:t>55</w:t>
            </w:r>
          </w:p>
        </w:tc>
        <w:tc>
          <w:tcPr>
            <w:tcW w:w="648" w:type="dxa"/>
            <w:tcBorders>
              <w:top w:val="nil"/>
              <w:left w:val="nil"/>
              <w:bottom w:val="single" w:sz="4" w:space="0" w:color="D9D9D9"/>
              <w:right w:val="nil"/>
            </w:tcBorders>
            <w:shd w:val="clear" w:color="auto" w:fill="auto"/>
            <w:noWrap/>
            <w:vAlign w:val="center"/>
            <w:hideMark/>
          </w:tcPr>
          <w:p w14:paraId="45CA7041" w14:textId="77777777" w:rsidR="009E3560" w:rsidRDefault="009E3560">
            <w:pPr>
              <w:jc w:val="right"/>
              <w:rPr>
                <w:color w:val="000000"/>
                <w:sz w:val="20"/>
                <w:szCs w:val="20"/>
              </w:rPr>
            </w:pPr>
            <w:r>
              <w:rPr>
                <w:color w:val="000000"/>
                <w:sz w:val="20"/>
                <w:szCs w:val="20"/>
              </w:rPr>
              <w:t>111</w:t>
            </w:r>
          </w:p>
        </w:tc>
        <w:tc>
          <w:tcPr>
            <w:tcW w:w="763" w:type="dxa"/>
            <w:tcBorders>
              <w:top w:val="nil"/>
              <w:left w:val="single" w:sz="4" w:space="0" w:color="000000"/>
              <w:bottom w:val="single" w:sz="4" w:space="0" w:color="D9D9D9"/>
              <w:right w:val="nil"/>
            </w:tcBorders>
            <w:shd w:val="clear" w:color="auto" w:fill="auto"/>
            <w:noWrap/>
            <w:vAlign w:val="center"/>
            <w:hideMark/>
          </w:tcPr>
          <w:p w14:paraId="0241529F" w14:textId="77777777" w:rsidR="009E3560" w:rsidRDefault="009E3560">
            <w:pPr>
              <w:jc w:val="right"/>
              <w:rPr>
                <w:color w:val="000000"/>
                <w:sz w:val="20"/>
                <w:szCs w:val="20"/>
              </w:rPr>
            </w:pPr>
            <w:r>
              <w:rPr>
                <w:color w:val="000000"/>
                <w:sz w:val="20"/>
                <w:szCs w:val="20"/>
              </w:rPr>
              <w:t>7</w:t>
            </w:r>
          </w:p>
        </w:tc>
        <w:tc>
          <w:tcPr>
            <w:tcW w:w="648" w:type="dxa"/>
            <w:tcBorders>
              <w:top w:val="nil"/>
              <w:left w:val="nil"/>
              <w:bottom w:val="single" w:sz="4" w:space="0" w:color="D9D9D9"/>
              <w:right w:val="single" w:sz="4" w:space="0" w:color="000000"/>
            </w:tcBorders>
            <w:shd w:val="clear" w:color="auto" w:fill="auto"/>
            <w:noWrap/>
            <w:vAlign w:val="center"/>
            <w:hideMark/>
          </w:tcPr>
          <w:p w14:paraId="1F0B4B8C" w14:textId="77777777" w:rsidR="009E3560" w:rsidRDefault="009E3560">
            <w:pPr>
              <w:jc w:val="right"/>
              <w:rPr>
                <w:color w:val="000000"/>
                <w:sz w:val="20"/>
                <w:szCs w:val="20"/>
              </w:rPr>
            </w:pPr>
            <w:r>
              <w:rPr>
                <w:color w:val="000000"/>
                <w:sz w:val="20"/>
                <w:szCs w:val="20"/>
              </w:rPr>
              <w:t>3</w:t>
            </w:r>
          </w:p>
        </w:tc>
        <w:tc>
          <w:tcPr>
            <w:tcW w:w="821" w:type="dxa"/>
            <w:tcBorders>
              <w:top w:val="nil"/>
              <w:left w:val="nil"/>
              <w:bottom w:val="single" w:sz="4" w:space="0" w:color="D9D9D9"/>
              <w:right w:val="nil"/>
            </w:tcBorders>
            <w:shd w:val="clear" w:color="auto" w:fill="auto"/>
            <w:noWrap/>
            <w:vAlign w:val="center"/>
            <w:hideMark/>
          </w:tcPr>
          <w:p w14:paraId="0F5DECAB" w14:textId="77777777" w:rsidR="009E3560" w:rsidRDefault="009E3560">
            <w:pPr>
              <w:jc w:val="right"/>
              <w:rPr>
                <w:color w:val="000000"/>
                <w:sz w:val="20"/>
                <w:szCs w:val="20"/>
              </w:rPr>
            </w:pPr>
            <w:r>
              <w:rPr>
                <w:color w:val="000000"/>
                <w:sz w:val="20"/>
                <w:szCs w:val="20"/>
              </w:rPr>
              <w:t>14</w:t>
            </w:r>
          </w:p>
        </w:tc>
        <w:tc>
          <w:tcPr>
            <w:tcW w:w="662" w:type="dxa"/>
            <w:tcBorders>
              <w:top w:val="nil"/>
              <w:left w:val="nil"/>
              <w:bottom w:val="single" w:sz="4" w:space="0" w:color="D9D9D9"/>
              <w:right w:val="nil"/>
            </w:tcBorders>
            <w:shd w:val="clear" w:color="auto" w:fill="auto"/>
            <w:noWrap/>
            <w:vAlign w:val="center"/>
            <w:hideMark/>
          </w:tcPr>
          <w:p w14:paraId="214D0615" w14:textId="77777777" w:rsidR="009E3560" w:rsidRDefault="009E3560">
            <w:pPr>
              <w:jc w:val="right"/>
              <w:rPr>
                <w:color w:val="000000"/>
                <w:sz w:val="20"/>
                <w:szCs w:val="20"/>
              </w:rPr>
            </w:pPr>
            <w:r>
              <w:rPr>
                <w:color w:val="000000"/>
                <w:sz w:val="20"/>
                <w:szCs w:val="20"/>
              </w:rPr>
              <w:t>8</w:t>
            </w:r>
          </w:p>
        </w:tc>
        <w:tc>
          <w:tcPr>
            <w:tcW w:w="761" w:type="dxa"/>
            <w:tcBorders>
              <w:top w:val="nil"/>
              <w:left w:val="single" w:sz="4" w:space="0" w:color="000000"/>
              <w:bottom w:val="single" w:sz="4" w:space="0" w:color="D9D9D9"/>
              <w:right w:val="nil"/>
            </w:tcBorders>
            <w:shd w:val="clear" w:color="auto" w:fill="auto"/>
            <w:noWrap/>
            <w:vAlign w:val="center"/>
            <w:hideMark/>
          </w:tcPr>
          <w:p w14:paraId="22EF22AE" w14:textId="77777777" w:rsidR="009E3560" w:rsidRDefault="009E3560">
            <w:pPr>
              <w:jc w:val="right"/>
              <w:rPr>
                <w:color w:val="000000"/>
                <w:sz w:val="20"/>
                <w:szCs w:val="20"/>
              </w:rPr>
            </w:pPr>
            <w:r>
              <w:rPr>
                <w:color w:val="000000"/>
                <w:sz w:val="20"/>
                <w:szCs w:val="20"/>
              </w:rPr>
              <w:t>215</w:t>
            </w:r>
          </w:p>
        </w:tc>
        <w:tc>
          <w:tcPr>
            <w:tcW w:w="1800" w:type="dxa"/>
            <w:tcBorders>
              <w:top w:val="nil"/>
              <w:left w:val="nil"/>
              <w:bottom w:val="single" w:sz="4" w:space="0" w:color="D9D9D9"/>
              <w:right w:val="nil"/>
            </w:tcBorders>
            <w:shd w:val="clear" w:color="auto" w:fill="auto"/>
            <w:noWrap/>
            <w:vAlign w:val="center"/>
            <w:hideMark/>
          </w:tcPr>
          <w:p w14:paraId="4B1238E3" w14:textId="77777777" w:rsidR="009E3560" w:rsidRDefault="009E3560">
            <w:pPr>
              <w:jc w:val="right"/>
              <w:rPr>
                <w:color w:val="000000"/>
                <w:sz w:val="20"/>
                <w:szCs w:val="20"/>
              </w:rPr>
            </w:pPr>
            <w:r>
              <w:rPr>
                <w:color w:val="000000"/>
                <w:sz w:val="20"/>
                <w:szCs w:val="20"/>
              </w:rPr>
              <w:t>276 (256, 304)</w:t>
            </w:r>
          </w:p>
        </w:tc>
        <w:tc>
          <w:tcPr>
            <w:tcW w:w="1802" w:type="dxa"/>
            <w:tcBorders>
              <w:top w:val="nil"/>
              <w:left w:val="nil"/>
              <w:bottom w:val="single" w:sz="4" w:space="0" w:color="D9D9D9"/>
              <w:right w:val="single" w:sz="4" w:space="0" w:color="000000"/>
            </w:tcBorders>
            <w:shd w:val="clear" w:color="auto" w:fill="auto"/>
            <w:noWrap/>
            <w:vAlign w:val="center"/>
            <w:hideMark/>
          </w:tcPr>
          <w:p w14:paraId="151D47D7" w14:textId="77777777" w:rsidR="009E3560" w:rsidRDefault="009E3560">
            <w:pPr>
              <w:jc w:val="right"/>
              <w:rPr>
                <w:color w:val="000000"/>
                <w:sz w:val="20"/>
                <w:szCs w:val="20"/>
              </w:rPr>
            </w:pPr>
            <w:r>
              <w:rPr>
                <w:color w:val="000000"/>
                <w:sz w:val="20"/>
                <w:szCs w:val="20"/>
              </w:rPr>
              <w:t>0.08 (0.05, 0.11)</w:t>
            </w:r>
          </w:p>
        </w:tc>
      </w:tr>
      <w:tr w:rsidR="009E3560" w14:paraId="3F9141D2" w14:textId="77777777" w:rsidTr="009E3560">
        <w:trPr>
          <w:trHeight w:val="320"/>
        </w:trPr>
        <w:tc>
          <w:tcPr>
            <w:tcW w:w="1780" w:type="dxa"/>
            <w:tcBorders>
              <w:top w:val="nil"/>
              <w:left w:val="single" w:sz="4" w:space="0" w:color="000000"/>
              <w:bottom w:val="single" w:sz="4" w:space="0" w:color="D9D9D9"/>
              <w:right w:val="nil"/>
            </w:tcBorders>
            <w:shd w:val="clear" w:color="auto" w:fill="auto"/>
            <w:noWrap/>
            <w:vAlign w:val="center"/>
            <w:hideMark/>
          </w:tcPr>
          <w:p w14:paraId="516A9088" w14:textId="77777777" w:rsidR="009E3560" w:rsidRDefault="009E3560">
            <w:pPr>
              <w:rPr>
                <w:color w:val="000000"/>
                <w:sz w:val="20"/>
                <w:szCs w:val="20"/>
              </w:rPr>
            </w:pPr>
            <w:r>
              <w:rPr>
                <w:color w:val="000000"/>
                <w:sz w:val="20"/>
                <w:szCs w:val="20"/>
              </w:rPr>
              <w:t>36. Arizona</w:t>
            </w:r>
          </w:p>
        </w:tc>
        <w:tc>
          <w:tcPr>
            <w:tcW w:w="821" w:type="dxa"/>
            <w:tcBorders>
              <w:top w:val="nil"/>
              <w:left w:val="single" w:sz="4" w:space="0" w:color="000000"/>
              <w:bottom w:val="single" w:sz="4" w:space="0" w:color="D9D9D9"/>
              <w:right w:val="nil"/>
            </w:tcBorders>
            <w:shd w:val="clear" w:color="auto" w:fill="auto"/>
            <w:noWrap/>
            <w:vAlign w:val="center"/>
            <w:hideMark/>
          </w:tcPr>
          <w:p w14:paraId="00378A93" w14:textId="77777777" w:rsidR="009E3560" w:rsidRDefault="009E3560">
            <w:pPr>
              <w:jc w:val="right"/>
              <w:rPr>
                <w:color w:val="000000"/>
                <w:sz w:val="20"/>
                <w:szCs w:val="20"/>
              </w:rPr>
            </w:pPr>
            <w:r>
              <w:rPr>
                <w:color w:val="000000"/>
                <w:sz w:val="20"/>
                <w:szCs w:val="20"/>
              </w:rPr>
              <w:t>121</w:t>
            </w:r>
          </w:p>
        </w:tc>
        <w:tc>
          <w:tcPr>
            <w:tcW w:w="648" w:type="dxa"/>
            <w:tcBorders>
              <w:top w:val="nil"/>
              <w:left w:val="nil"/>
              <w:bottom w:val="single" w:sz="4" w:space="0" w:color="D9D9D9"/>
              <w:right w:val="single" w:sz="4" w:space="0" w:color="000000"/>
            </w:tcBorders>
            <w:shd w:val="clear" w:color="auto" w:fill="auto"/>
            <w:noWrap/>
            <w:vAlign w:val="center"/>
            <w:hideMark/>
          </w:tcPr>
          <w:p w14:paraId="6DCBE2B8" w14:textId="77777777" w:rsidR="009E3560" w:rsidRDefault="009E3560">
            <w:pPr>
              <w:jc w:val="right"/>
              <w:rPr>
                <w:color w:val="000000"/>
                <w:sz w:val="20"/>
                <w:szCs w:val="20"/>
              </w:rPr>
            </w:pPr>
            <w:r>
              <w:rPr>
                <w:color w:val="000000"/>
                <w:sz w:val="20"/>
                <w:szCs w:val="20"/>
              </w:rPr>
              <w:t>141</w:t>
            </w:r>
          </w:p>
        </w:tc>
        <w:tc>
          <w:tcPr>
            <w:tcW w:w="763" w:type="dxa"/>
            <w:tcBorders>
              <w:top w:val="nil"/>
              <w:left w:val="nil"/>
              <w:bottom w:val="single" w:sz="4" w:space="0" w:color="D9D9D9"/>
              <w:right w:val="nil"/>
            </w:tcBorders>
            <w:shd w:val="clear" w:color="auto" w:fill="auto"/>
            <w:noWrap/>
            <w:vAlign w:val="center"/>
            <w:hideMark/>
          </w:tcPr>
          <w:p w14:paraId="41C5AB53" w14:textId="77777777" w:rsidR="009E3560" w:rsidRDefault="009E3560">
            <w:pPr>
              <w:jc w:val="right"/>
              <w:rPr>
                <w:color w:val="000000"/>
                <w:sz w:val="20"/>
                <w:szCs w:val="20"/>
              </w:rPr>
            </w:pPr>
            <w:r>
              <w:rPr>
                <w:color w:val="000000"/>
                <w:sz w:val="20"/>
                <w:szCs w:val="20"/>
              </w:rPr>
              <w:t>50</w:t>
            </w:r>
          </w:p>
        </w:tc>
        <w:tc>
          <w:tcPr>
            <w:tcW w:w="648" w:type="dxa"/>
            <w:tcBorders>
              <w:top w:val="nil"/>
              <w:left w:val="nil"/>
              <w:bottom w:val="single" w:sz="4" w:space="0" w:color="D9D9D9"/>
              <w:right w:val="nil"/>
            </w:tcBorders>
            <w:shd w:val="clear" w:color="auto" w:fill="auto"/>
            <w:noWrap/>
            <w:vAlign w:val="center"/>
            <w:hideMark/>
          </w:tcPr>
          <w:p w14:paraId="574A6864" w14:textId="77777777" w:rsidR="009E3560" w:rsidRDefault="009E3560">
            <w:pPr>
              <w:jc w:val="right"/>
              <w:rPr>
                <w:color w:val="000000"/>
                <w:sz w:val="20"/>
                <w:szCs w:val="20"/>
              </w:rPr>
            </w:pPr>
            <w:r>
              <w:rPr>
                <w:color w:val="000000"/>
                <w:sz w:val="20"/>
                <w:szCs w:val="20"/>
              </w:rPr>
              <w:t>41</w:t>
            </w:r>
          </w:p>
        </w:tc>
        <w:tc>
          <w:tcPr>
            <w:tcW w:w="763" w:type="dxa"/>
            <w:tcBorders>
              <w:top w:val="nil"/>
              <w:left w:val="single" w:sz="4" w:space="0" w:color="000000"/>
              <w:bottom w:val="single" w:sz="4" w:space="0" w:color="D9D9D9"/>
              <w:right w:val="nil"/>
            </w:tcBorders>
            <w:shd w:val="clear" w:color="auto" w:fill="auto"/>
            <w:noWrap/>
            <w:vAlign w:val="center"/>
            <w:hideMark/>
          </w:tcPr>
          <w:p w14:paraId="5C93AAFA" w14:textId="77777777" w:rsidR="009E3560" w:rsidRDefault="009E3560">
            <w:pPr>
              <w:jc w:val="right"/>
              <w:rPr>
                <w:color w:val="000000"/>
                <w:sz w:val="20"/>
                <w:szCs w:val="20"/>
              </w:rPr>
            </w:pPr>
            <w:r>
              <w:rPr>
                <w:color w:val="000000"/>
                <w:sz w:val="20"/>
                <w:szCs w:val="20"/>
              </w:rPr>
              <w:t>1</w:t>
            </w:r>
          </w:p>
        </w:tc>
        <w:tc>
          <w:tcPr>
            <w:tcW w:w="648" w:type="dxa"/>
            <w:tcBorders>
              <w:top w:val="nil"/>
              <w:left w:val="nil"/>
              <w:bottom w:val="single" w:sz="4" w:space="0" w:color="D9D9D9"/>
              <w:right w:val="single" w:sz="4" w:space="0" w:color="000000"/>
            </w:tcBorders>
            <w:shd w:val="clear" w:color="auto" w:fill="auto"/>
            <w:noWrap/>
            <w:vAlign w:val="center"/>
            <w:hideMark/>
          </w:tcPr>
          <w:p w14:paraId="2813332E" w14:textId="77777777" w:rsidR="009E3560" w:rsidRDefault="009E3560">
            <w:pPr>
              <w:jc w:val="right"/>
              <w:rPr>
                <w:color w:val="000000"/>
                <w:sz w:val="20"/>
                <w:szCs w:val="20"/>
              </w:rPr>
            </w:pPr>
            <w:r>
              <w:rPr>
                <w:color w:val="000000"/>
                <w:sz w:val="20"/>
                <w:szCs w:val="20"/>
              </w:rPr>
              <w:t>2</w:t>
            </w:r>
          </w:p>
        </w:tc>
        <w:tc>
          <w:tcPr>
            <w:tcW w:w="763" w:type="dxa"/>
            <w:tcBorders>
              <w:top w:val="nil"/>
              <w:left w:val="nil"/>
              <w:bottom w:val="single" w:sz="4" w:space="0" w:color="D9D9D9"/>
              <w:right w:val="nil"/>
            </w:tcBorders>
            <w:shd w:val="clear" w:color="auto" w:fill="auto"/>
            <w:noWrap/>
            <w:vAlign w:val="center"/>
            <w:hideMark/>
          </w:tcPr>
          <w:p w14:paraId="039F36F1" w14:textId="77777777" w:rsidR="009E3560" w:rsidRDefault="009E3560">
            <w:pPr>
              <w:jc w:val="right"/>
              <w:rPr>
                <w:color w:val="000000"/>
                <w:sz w:val="20"/>
                <w:szCs w:val="20"/>
              </w:rPr>
            </w:pPr>
            <w:r>
              <w:rPr>
                <w:color w:val="000000"/>
                <w:sz w:val="20"/>
                <w:szCs w:val="20"/>
              </w:rPr>
              <w:t>70</w:t>
            </w:r>
          </w:p>
        </w:tc>
        <w:tc>
          <w:tcPr>
            <w:tcW w:w="648" w:type="dxa"/>
            <w:tcBorders>
              <w:top w:val="nil"/>
              <w:left w:val="nil"/>
              <w:bottom w:val="single" w:sz="4" w:space="0" w:color="D9D9D9"/>
              <w:right w:val="nil"/>
            </w:tcBorders>
            <w:shd w:val="clear" w:color="auto" w:fill="auto"/>
            <w:noWrap/>
            <w:vAlign w:val="center"/>
            <w:hideMark/>
          </w:tcPr>
          <w:p w14:paraId="0E0B7D1E" w14:textId="77777777" w:rsidR="009E3560" w:rsidRDefault="009E3560">
            <w:pPr>
              <w:jc w:val="right"/>
              <w:rPr>
                <w:color w:val="000000"/>
                <w:sz w:val="20"/>
                <w:szCs w:val="20"/>
              </w:rPr>
            </w:pPr>
            <w:r>
              <w:rPr>
                <w:color w:val="000000"/>
                <w:sz w:val="20"/>
                <w:szCs w:val="20"/>
              </w:rPr>
              <w:t>72</w:t>
            </w:r>
          </w:p>
        </w:tc>
        <w:tc>
          <w:tcPr>
            <w:tcW w:w="763" w:type="dxa"/>
            <w:tcBorders>
              <w:top w:val="nil"/>
              <w:left w:val="single" w:sz="4" w:space="0" w:color="000000"/>
              <w:bottom w:val="single" w:sz="4" w:space="0" w:color="D9D9D9"/>
              <w:right w:val="nil"/>
            </w:tcBorders>
            <w:shd w:val="clear" w:color="auto" w:fill="auto"/>
            <w:noWrap/>
            <w:vAlign w:val="center"/>
            <w:hideMark/>
          </w:tcPr>
          <w:p w14:paraId="69CB98E6" w14:textId="77777777" w:rsidR="009E3560" w:rsidRDefault="009E3560">
            <w:pPr>
              <w:jc w:val="right"/>
              <w:rPr>
                <w:color w:val="000000"/>
                <w:sz w:val="20"/>
                <w:szCs w:val="20"/>
              </w:rPr>
            </w:pPr>
            <w:r>
              <w:rPr>
                <w:color w:val="000000"/>
                <w:sz w:val="20"/>
                <w:szCs w:val="20"/>
              </w:rPr>
              <w:t>11</w:t>
            </w:r>
          </w:p>
        </w:tc>
        <w:tc>
          <w:tcPr>
            <w:tcW w:w="648" w:type="dxa"/>
            <w:tcBorders>
              <w:top w:val="nil"/>
              <w:left w:val="nil"/>
              <w:bottom w:val="single" w:sz="4" w:space="0" w:color="D9D9D9"/>
              <w:right w:val="single" w:sz="4" w:space="0" w:color="000000"/>
            </w:tcBorders>
            <w:shd w:val="clear" w:color="auto" w:fill="auto"/>
            <w:noWrap/>
            <w:vAlign w:val="center"/>
            <w:hideMark/>
          </w:tcPr>
          <w:p w14:paraId="42B5A7D1" w14:textId="77777777" w:rsidR="009E3560" w:rsidRDefault="009E3560">
            <w:pPr>
              <w:jc w:val="right"/>
              <w:rPr>
                <w:color w:val="000000"/>
                <w:sz w:val="20"/>
                <w:szCs w:val="20"/>
              </w:rPr>
            </w:pPr>
            <w:r>
              <w:rPr>
                <w:color w:val="000000"/>
                <w:sz w:val="20"/>
                <w:szCs w:val="20"/>
              </w:rPr>
              <w:t>4</w:t>
            </w:r>
          </w:p>
        </w:tc>
        <w:tc>
          <w:tcPr>
            <w:tcW w:w="821" w:type="dxa"/>
            <w:tcBorders>
              <w:top w:val="nil"/>
              <w:left w:val="nil"/>
              <w:bottom w:val="single" w:sz="4" w:space="0" w:color="D9D9D9"/>
              <w:right w:val="nil"/>
            </w:tcBorders>
            <w:shd w:val="clear" w:color="auto" w:fill="auto"/>
            <w:noWrap/>
            <w:vAlign w:val="center"/>
            <w:hideMark/>
          </w:tcPr>
          <w:p w14:paraId="4DF3C4DB" w14:textId="77777777" w:rsidR="009E3560" w:rsidRDefault="009E3560">
            <w:pPr>
              <w:jc w:val="right"/>
              <w:rPr>
                <w:color w:val="000000"/>
                <w:sz w:val="20"/>
                <w:szCs w:val="20"/>
              </w:rPr>
            </w:pPr>
            <w:r>
              <w:rPr>
                <w:color w:val="000000"/>
                <w:sz w:val="20"/>
                <w:szCs w:val="20"/>
              </w:rPr>
              <w:t>6</w:t>
            </w:r>
          </w:p>
        </w:tc>
        <w:tc>
          <w:tcPr>
            <w:tcW w:w="662" w:type="dxa"/>
            <w:tcBorders>
              <w:top w:val="nil"/>
              <w:left w:val="nil"/>
              <w:bottom w:val="single" w:sz="4" w:space="0" w:color="D9D9D9"/>
              <w:right w:val="nil"/>
            </w:tcBorders>
            <w:shd w:val="clear" w:color="auto" w:fill="auto"/>
            <w:noWrap/>
            <w:vAlign w:val="center"/>
            <w:hideMark/>
          </w:tcPr>
          <w:p w14:paraId="1BD3EDC9" w14:textId="77777777" w:rsidR="009E3560" w:rsidRDefault="009E3560">
            <w:pPr>
              <w:jc w:val="right"/>
              <w:rPr>
                <w:color w:val="000000"/>
                <w:sz w:val="20"/>
                <w:szCs w:val="20"/>
              </w:rPr>
            </w:pPr>
            <w:r>
              <w:rPr>
                <w:color w:val="000000"/>
                <w:sz w:val="20"/>
                <w:szCs w:val="20"/>
              </w:rPr>
              <w:t>3</w:t>
            </w:r>
          </w:p>
        </w:tc>
        <w:tc>
          <w:tcPr>
            <w:tcW w:w="761" w:type="dxa"/>
            <w:tcBorders>
              <w:top w:val="nil"/>
              <w:left w:val="single" w:sz="4" w:space="0" w:color="000000"/>
              <w:bottom w:val="single" w:sz="4" w:space="0" w:color="D9D9D9"/>
              <w:right w:val="nil"/>
            </w:tcBorders>
            <w:shd w:val="clear" w:color="auto" w:fill="auto"/>
            <w:noWrap/>
            <w:vAlign w:val="center"/>
            <w:hideMark/>
          </w:tcPr>
          <w:p w14:paraId="2C5604E6" w14:textId="77777777" w:rsidR="009E3560" w:rsidRDefault="009E3560">
            <w:pPr>
              <w:jc w:val="right"/>
              <w:rPr>
                <w:color w:val="000000"/>
                <w:sz w:val="20"/>
                <w:szCs w:val="20"/>
              </w:rPr>
            </w:pPr>
            <w:r>
              <w:rPr>
                <w:color w:val="000000"/>
                <w:sz w:val="20"/>
                <w:szCs w:val="20"/>
              </w:rPr>
              <w:t>259</w:t>
            </w:r>
          </w:p>
        </w:tc>
        <w:tc>
          <w:tcPr>
            <w:tcW w:w="1800" w:type="dxa"/>
            <w:tcBorders>
              <w:top w:val="nil"/>
              <w:left w:val="nil"/>
              <w:bottom w:val="single" w:sz="4" w:space="0" w:color="D9D9D9"/>
              <w:right w:val="nil"/>
            </w:tcBorders>
            <w:shd w:val="clear" w:color="auto" w:fill="auto"/>
            <w:noWrap/>
            <w:vAlign w:val="center"/>
            <w:hideMark/>
          </w:tcPr>
          <w:p w14:paraId="7B06ACF7" w14:textId="77777777" w:rsidR="009E3560" w:rsidRDefault="009E3560">
            <w:pPr>
              <w:jc w:val="right"/>
              <w:rPr>
                <w:color w:val="000000"/>
                <w:sz w:val="20"/>
                <w:szCs w:val="20"/>
              </w:rPr>
            </w:pPr>
            <w:r>
              <w:rPr>
                <w:color w:val="000000"/>
                <w:sz w:val="20"/>
                <w:szCs w:val="20"/>
              </w:rPr>
              <w:t>263 (261, 266)</w:t>
            </w:r>
          </w:p>
        </w:tc>
        <w:tc>
          <w:tcPr>
            <w:tcW w:w="1802" w:type="dxa"/>
            <w:tcBorders>
              <w:top w:val="nil"/>
              <w:left w:val="nil"/>
              <w:bottom w:val="single" w:sz="4" w:space="0" w:color="D9D9D9"/>
              <w:right w:val="single" w:sz="4" w:space="0" w:color="000000"/>
            </w:tcBorders>
            <w:shd w:val="clear" w:color="auto" w:fill="auto"/>
            <w:noWrap/>
            <w:vAlign w:val="center"/>
            <w:hideMark/>
          </w:tcPr>
          <w:p w14:paraId="4A266F86" w14:textId="77777777" w:rsidR="009E3560" w:rsidRDefault="009E3560">
            <w:pPr>
              <w:jc w:val="right"/>
              <w:rPr>
                <w:color w:val="000000"/>
                <w:sz w:val="20"/>
                <w:szCs w:val="20"/>
              </w:rPr>
            </w:pPr>
            <w:r>
              <w:rPr>
                <w:color w:val="000000"/>
                <w:sz w:val="20"/>
                <w:szCs w:val="20"/>
              </w:rPr>
              <w:t>0.80 (0.74, 0.84)</w:t>
            </w:r>
          </w:p>
        </w:tc>
      </w:tr>
      <w:tr w:rsidR="009E3560" w14:paraId="621CF1A0" w14:textId="77777777" w:rsidTr="009E3560">
        <w:trPr>
          <w:trHeight w:val="320"/>
        </w:trPr>
        <w:tc>
          <w:tcPr>
            <w:tcW w:w="1780" w:type="dxa"/>
            <w:tcBorders>
              <w:top w:val="nil"/>
              <w:left w:val="single" w:sz="4" w:space="0" w:color="000000"/>
              <w:bottom w:val="single" w:sz="4" w:space="0" w:color="D9D9D9"/>
              <w:right w:val="nil"/>
            </w:tcBorders>
            <w:shd w:val="clear" w:color="auto" w:fill="auto"/>
            <w:noWrap/>
            <w:vAlign w:val="center"/>
            <w:hideMark/>
          </w:tcPr>
          <w:p w14:paraId="4296DC79" w14:textId="77777777" w:rsidR="009E3560" w:rsidRDefault="009E3560">
            <w:pPr>
              <w:rPr>
                <w:color w:val="000000"/>
                <w:sz w:val="20"/>
                <w:szCs w:val="20"/>
              </w:rPr>
            </w:pPr>
            <w:r>
              <w:rPr>
                <w:color w:val="000000"/>
                <w:sz w:val="20"/>
                <w:szCs w:val="20"/>
              </w:rPr>
              <w:t>37. South Carolina</w:t>
            </w:r>
          </w:p>
        </w:tc>
        <w:tc>
          <w:tcPr>
            <w:tcW w:w="821" w:type="dxa"/>
            <w:tcBorders>
              <w:top w:val="nil"/>
              <w:left w:val="single" w:sz="4" w:space="0" w:color="000000"/>
              <w:bottom w:val="single" w:sz="4" w:space="0" w:color="D9D9D9"/>
              <w:right w:val="nil"/>
            </w:tcBorders>
            <w:shd w:val="clear" w:color="auto" w:fill="auto"/>
            <w:noWrap/>
            <w:vAlign w:val="center"/>
            <w:hideMark/>
          </w:tcPr>
          <w:p w14:paraId="3094D6DD" w14:textId="77777777" w:rsidR="009E3560" w:rsidRDefault="009E3560">
            <w:pPr>
              <w:jc w:val="right"/>
              <w:rPr>
                <w:color w:val="000000"/>
                <w:sz w:val="20"/>
                <w:szCs w:val="20"/>
              </w:rPr>
            </w:pPr>
            <w:r>
              <w:rPr>
                <w:color w:val="000000"/>
                <w:sz w:val="20"/>
                <w:szCs w:val="20"/>
              </w:rPr>
              <w:t>37</w:t>
            </w:r>
          </w:p>
        </w:tc>
        <w:tc>
          <w:tcPr>
            <w:tcW w:w="648" w:type="dxa"/>
            <w:tcBorders>
              <w:top w:val="nil"/>
              <w:left w:val="nil"/>
              <w:bottom w:val="single" w:sz="4" w:space="0" w:color="D9D9D9"/>
              <w:right w:val="single" w:sz="4" w:space="0" w:color="000000"/>
            </w:tcBorders>
            <w:shd w:val="clear" w:color="auto" w:fill="auto"/>
            <w:noWrap/>
            <w:vAlign w:val="center"/>
            <w:hideMark/>
          </w:tcPr>
          <w:p w14:paraId="5903AC02" w14:textId="77777777" w:rsidR="009E3560" w:rsidRDefault="009E3560">
            <w:pPr>
              <w:jc w:val="right"/>
              <w:rPr>
                <w:color w:val="000000"/>
                <w:sz w:val="20"/>
                <w:szCs w:val="20"/>
              </w:rPr>
            </w:pPr>
            <w:r>
              <w:rPr>
                <w:color w:val="000000"/>
                <w:sz w:val="20"/>
                <w:szCs w:val="20"/>
              </w:rPr>
              <w:t>53</w:t>
            </w:r>
          </w:p>
        </w:tc>
        <w:tc>
          <w:tcPr>
            <w:tcW w:w="763" w:type="dxa"/>
            <w:tcBorders>
              <w:top w:val="nil"/>
              <w:left w:val="nil"/>
              <w:bottom w:val="single" w:sz="4" w:space="0" w:color="D9D9D9"/>
              <w:right w:val="nil"/>
            </w:tcBorders>
            <w:shd w:val="clear" w:color="auto" w:fill="auto"/>
            <w:noWrap/>
            <w:vAlign w:val="center"/>
            <w:hideMark/>
          </w:tcPr>
          <w:p w14:paraId="7CEAACC1" w14:textId="77777777" w:rsidR="009E3560" w:rsidRDefault="009E3560">
            <w:pPr>
              <w:jc w:val="right"/>
              <w:rPr>
                <w:color w:val="000000"/>
                <w:sz w:val="20"/>
                <w:szCs w:val="20"/>
              </w:rPr>
            </w:pPr>
            <w:r>
              <w:rPr>
                <w:color w:val="000000"/>
                <w:sz w:val="20"/>
                <w:szCs w:val="20"/>
              </w:rPr>
              <w:t>26</w:t>
            </w:r>
          </w:p>
        </w:tc>
        <w:tc>
          <w:tcPr>
            <w:tcW w:w="648" w:type="dxa"/>
            <w:tcBorders>
              <w:top w:val="nil"/>
              <w:left w:val="nil"/>
              <w:bottom w:val="single" w:sz="4" w:space="0" w:color="D9D9D9"/>
              <w:right w:val="nil"/>
            </w:tcBorders>
            <w:shd w:val="clear" w:color="auto" w:fill="auto"/>
            <w:noWrap/>
            <w:vAlign w:val="center"/>
            <w:hideMark/>
          </w:tcPr>
          <w:p w14:paraId="51F254C2" w14:textId="77777777" w:rsidR="009E3560" w:rsidRDefault="009E3560">
            <w:pPr>
              <w:jc w:val="right"/>
              <w:rPr>
                <w:color w:val="000000"/>
                <w:sz w:val="20"/>
                <w:szCs w:val="20"/>
              </w:rPr>
            </w:pPr>
            <w:r>
              <w:rPr>
                <w:color w:val="000000"/>
                <w:sz w:val="20"/>
                <w:szCs w:val="20"/>
              </w:rPr>
              <w:t>11</w:t>
            </w:r>
          </w:p>
        </w:tc>
        <w:tc>
          <w:tcPr>
            <w:tcW w:w="763" w:type="dxa"/>
            <w:tcBorders>
              <w:top w:val="nil"/>
              <w:left w:val="single" w:sz="4" w:space="0" w:color="000000"/>
              <w:bottom w:val="single" w:sz="4" w:space="0" w:color="D9D9D9"/>
              <w:right w:val="nil"/>
            </w:tcBorders>
            <w:shd w:val="clear" w:color="auto" w:fill="auto"/>
            <w:noWrap/>
            <w:vAlign w:val="center"/>
            <w:hideMark/>
          </w:tcPr>
          <w:p w14:paraId="58AA7F00" w14:textId="77777777" w:rsidR="009E3560" w:rsidRDefault="009E3560">
            <w:pPr>
              <w:jc w:val="right"/>
              <w:rPr>
                <w:color w:val="000000"/>
                <w:sz w:val="20"/>
                <w:szCs w:val="20"/>
              </w:rPr>
            </w:pPr>
            <w:r>
              <w:rPr>
                <w:color w:val="000000"/>
                <w:sz w:val="20"/>
                <w:szCs w:val="20"/>
              </w:rPr>
              <w:t>0</w:t>
            </w:r>
          </w:p>
        </w:tc>
        <w:tc>
          <w:tcPr>
            <w:tcW w:w="648" w:type="dxa"/>
            <w:tcBorders>
              <w:top w:val="nil"/>
              <w:left w:val="nil"/>
              <w:bottom w:val="single" w:sz="4" w:space="0" w:color="D9D9D9"/>
              <w:right w:val="single" w:sz="4" w:space="0" w:color="000000"/>
            </w:tcBorders>
            <w:shd w:val="clear" w:color="auto" w:fill="auto"/>
            <w:noWrap/>
            <w:vAlign w:val="center"/>
            <w:hideMark/>
          </w:tcPr>
          <w:p w14:paraId="1FD70BC1" w14:textId="77777777" w:rsidR="009E3560" w:rsidRDefault="009E3560">
            <w:pPr>
              <w:jc w:val="right"/>
              <w:rPr>
                <w:color w:val="000000"/>
                <w:sz w:val="20"/>
                <w:szCs w:val="20"/>
              </w:rPr>
            </w:pPr>
            <w:r>
              <w:rPr>
                <w:color w:val="000000"/>
                <w:sz w:val="20"/>
                <w:szCs w:val="20"/>
              </w:rPr>
              <w:t>0</w:t>
            </w:r>
          </w:p>
        </w:tc>
        <w:tc>
          <w:tcPr>
            <w:tcW w:w="763" w:type="dxa"/>
            <w:tcBorders>
              <w:top w:val="nil"/>
              <w:left w:val="nil"/>
              <w:bottom w:val="single" w:sz="4" w:space="0" w:color="D9D9D9"/>
              <w:right w:val="nil"/>
            </w:tcBorders>
            <w:shd w:val="clear" w:color="auto" w:fill="auto"/>
            <w:noWrap/>
            <w:vAlign w:val="center"/>
            <w:hideMark/>
          </w:tcPr>
          <w:p w14:paraId="17EA9C0B" w14:textId="77777777" w:rsidR="009E3560" w:rsidRDefault="009E3560">
            <w:pPr>
              <w:jc w:val="right"/>
              <w:rPr>
                <w:color w:val="000000"/>
                <w:sz w:val="20"/>
                <w:szCs w:val="20"/>
              </w:rPr>
            </w:pPr>
            <w:r>
              <w:rPr>
                <w:color w:val="000000"/>
                <w:sz w:val="20"/>
                <w:szCs w:val="20"/>
              </w:rPr>
              <w:t>68</w:t>
            </w:r>
          </w:p>
        </w:tc>
        <w:tc>
          <w:tcPr>
            <w:tcW w:w="648" w:type="dxa"/>
            <w:tcBorders>
              <w:top w:val="nil"/>
              <w:left w:val="nil"/>
              <w:bottom w:val="single" w:sz="4" w:space="0" w:color="D9D9D9"/>
              <w:right w:val="nil"/>
            </w:tcBorders>
            <w:shd w:val="clear" w:color="auto" w:fill="auto"/>
            <w:noWrap/>
            <w:vAlign w:val="center"/>
            <w:hideMark/>
          </w:tcPr>
          <w:p w14:paraId="1E711CED" w14:textId="77777777" w:rsidR="009E3560" w:rsidRDefault="009E3560">
            <w:pPr>
              <w:jc w:val="right"/>
              <w:rPr>
                <w:color w:val="000000"/>
                <w:sz w:val="20"/>
                <w:szCs w:val="20"/>
              </w:rPr>
            </w:pPr>
            <w:r>
              <w:rPr>
                <w:color w:val="000000"/>
                <w:sz w:val="20"/>
                <w:szCs w:val="20"/>
              </w:rPr>
              <w:t>145</w:t>
            </w:r>
          </w:p>
        </w:tc>
        <w:tc>
          <w:tcPr>
            <w:tcW w:w="763" w:type="dxa"/>
            <w:tcBorders>
              <w:top w:val="nil"/>
              <w:left w:val="single" w:sz="4" w:space="0" w:color="000000"/>
              <w:bottom w:val="single" w:sz="4" w:space="0" w:color="D9D9D9"/>
              <w:right w:val="nil"/>
            </w:tcBorders>
            <w:shd w:val="clear" w:color="auto" w:fill="auto"/>
            <w:noWrap/>
            <w:vAlign w:val="center"/>
            <w:hideMark/>
          </w:tcPr>
          <w:p w14:paraId="746F7C26" w14:textId="77777777" w:rsidR="009E3560" w:rsidRDefault="009E3560">
            <w:pPr>
              <w:jc w:val="right"/>
              <w:rPr>
                <w:color w:val="000000"/>
                <w:sz w:val="20"/>
                <w:szCs w:val="20"/>
              </w:rPr>
            </w:pPr>
            <w:r>
              <w:rPr>
                <w:color w:val="000000"/>
                <w:sz w:val="20"/>
                <w:szCs w:val="20"/>
              </w:rPr>
              <w:t>12</w:t>
            </w:r>
          </w:p>
        </w:tc>
        <w:tc>
          <w:tcPr>
            <w:tcW w:w="648" w:type="dxa"/>
            <w:tcBorders>
              <w:top w:val="nil"/>
              <w:left w:val="nil"/>
              <w:bottom w:val="single" w:sz="4" w:space="0" w:color="D9D9D9"/>
              <w:right w:val="single" w:sz="4" w:space="0" w:color="000000"/>
            </w:tcBorders>
            <w:shd w:val="clear" w:color="auto" w:fill="auto"/>
            <w:noWrap/>
            <w:vAlign w:val="center"/>
            <w:hideMark/>
          </w:tcPr>
          <w:p w14:paraId="73FAA5A7" w14:textId="77777777" w:rsidR="009E3560" w:rsidRDefault="009E3560">
            <w:pPr>
              <w:jc w:val="right"/>
              <w:rPr>
                <w:color w:val="000000"/>
                <w:sz w:val="20"/>
                <w:szCs w:val="20"/>
              </w:rPr>
            </w:pPr>
            <w:r>
              <w:rPr>
                <w:color w:val="000000"/>
                <w:sz w:val="20"/>
                <w:szCs w:val="20"/>
              </w:rPr>
              <w:t>21</w:t>
            </w:r>
          </w:p>
        </w:tc>
        <w:tc>
          <w:tcPr>
            <w:tcW w:w="821" w:type="dxa"/>
            <w:tcBorders>
              <w:top w:val="nil"/>
              <w:left w:val="nil"/>
              <w:bottom w:val="single" w:sz="4" w:space="0" w:color="D9D9D9"/>
              <w:right w:val="nil"/>
            </w:tcBorders>
            <w:shd w:val="clear" w:color="auto" w:fill="auto"/>
            <w:noWrap/>
            <w:vAlign w:val="center"/>
            <w:hideMark/>
          </w:tcPr>
          <w:p w14:paraId="71B1EE94" w14:textId="77777777" w:rsidR="009E3560" w:rsidRDefault="009E3560">
            <w:pPr>
              <w:jc w:val="right"/>
              <w:rPr>
                <w:color w:val="000000"/>
                <w:sz w:val="20"/>
                <w:szCs w:val="20"/>
              </w:rPr>
            </w:pPr>
            <w:r>
              <w:rPr>
                <w:color w:val="000000"/>
                <w:sz w:val="20"/>
                <w:szCs w:val="20"/>
              </w:rPr>
              <w:t>8</w:t>
            </w:r>
          </w:p>
        </w:tc>
        <w:tc>
          <w:tcPr>
            <w:tcW w:w="662" w:type="dxa"/>
            <w:tcBorders>
              <w:top w:val="nil"/>
              <w:left w:val="nil"/>
              <w:bottom w:val="single" w:sz="4" w:space="0" w:color="D9D9D9"/>
              <w:right w:val="nil"/>
            </w:tcBorders>
            <w:shd w:val="clear" w:color="auto" w:fill="auto"/>
            <w:noWrap/>
            <w:vAlign w:val="center"/>
            <w:hideMark/>
          </w:tcPr>
          <w:p w14:paraId="521A87CB" w14:textId="77777777" w:rsidR="009E3560" w:rsidRDefault="009E3560">
            <w:pPr>
              <w:jc w:val="right"/>
              <w:rPr>
                <w:color w:val="000000"/>
                <w:sz w:val="20"/>
                <w:szCs w:val="20"/>
              </w:rPr>
            </w:pPr>
            <w:r>
              <w:rPr>
                <w:color w:val="000000"/>
                <w:sz w:val="20"/>
                <w:szCs w:val="20"/>
              </w:rPr>
              <w:t>8</w:t>
            </w:r>
          </w:p>
        </w:tc>
        <w:tc>
          <w:tcPr>
            <w:tcW w:w="761" w:type="dxa"/>
            <w:tcBorders>
              <w:top w:val="nil"/>
              <w:left w:val="single" w:sz="4" w:space="0" w:color="000000"/>
              <w:bottom w:val="single" w:sz="4" w:space="0" w:color="D9D9D9"/>
              <w:right w:val="nil"/>
            </w:tcBorders>
            <w:shd w:val="clear" w:color="auto" w:fill="auto"/>
            <w:noWrap/>
            <w:vAlign w:val="center"/>
            <w:hideMark/>
          </w:tcPr>
          <w:p w14:paraId="5ED86377" w14:textId="77777777" w:rsidR="009E3560" w:rsidRDefault="009E3560">
            <w:pPr>
              <w:jc w:val="right"/>
              <w:rPr>
                <w:color w:val="000000"/>
                <w:sz w:val="20"/>
                <w:szCs w:val="20"/>
              </w:rPr>
            </w:pPr>
            <w:r>
              <w:rPr>
                <w:color w:val="000000"/>
                <w:sz w:val="20"/>
                <w:szCs w:val="20"/>
              </w:rPr>
              <w:t>151</w:t>
            </w:r>
          </w:p>
        </w:tc>
        <w:tc>
          <w:tcPr>
            <w:tcW w:w="1800" w:type="dxa"/>
            <w:tcBorders>
              <w:top w:val="nil"/>
              <w:left w:val="nil"/>
              <w:bottom w:val="single" w:sz="4" w:space="0" w:color="D9D9D9"/>
              <w:right w:val="nil"/>
            </w:tcBorders>
            <w:shd w:val="clear" w:color="auto" w:fill="auto"/>
            <w:noWrap/>
            <w:vAlign w:val="center"/>
            <w:hideMark/>
          </w:tcPr>
          <w:p w14:paraId="2E6CBB93" w14:textId="77777777" w:rsidR="009E3560" w:rsidRDefault="009E3560">
            <w:pPr>
              <w:jc w:val="right"/>
              <w:rPr>
                <w:color w:val="000000"/>
                <w:sz w:val="20"/>
                <w:szCs w:val="20"/>
              </w:rPr>
            </w:pPr>
            <w:r>
              <w:rPr>
                <w:color w:val="000000"/>
                <w:sz w:val="20"/>
                <w:szCs w:val="20"/>
              </w:rPr>
              <w:t>237 (220, 249)</w:t>
            </w:r>
          </w:p>
        </w:tc>
        <w:tc>
          <w:tcPr>
            <w:tcW w:w="1802" w:type="dxa"/>
            <w:tcBorders>
              <w:top w:val="nil"/>
              <w:left w:val="nil"/>
              <w:bottom w:val="single" w:sz="4" w:space="0" w:color="D9D9D9"/>
              <w:right w:val="single" w:sz="4" w:space="0" w:color="000000"/>
            </w:tcBorders>
            <w:shd w:val="clear" w:color="auto" w:fill="auto"/>
            <w:noWrap/>
            <w:vAlign w:val="center"/>
            <w:hideMark/>
          </w:tcPr>
          <w:p w14:paraId="1C64CD19" w14:textId="77777777" w:rsidR="009E3560" w:rsidRDefault="009E3560">
            <w:pPr>
              <w:jc w:val="right"/>
              <w:rPr>
                <w:color w:val="000000"/>
                <w:sz w:val="20"/>
                <w:szCs w:val="20"/>
              </w:rPr>
            </w:pPr>
            <w:r>
              <w:rPr>
                <w:color w:val="000000"/>
                <w:sz w:val="20"/>
                <w:szCs w:val="20"/>
              </w:rPr>
              <w:t>0.51 (0.20, 0.70)</w:t>
            </w:r>
          </w:p>
        </w:tc>
      </w:tr>
      <w:tr w:rsidR="009E3560" w14:paraId="7D217B93" w14:textId="77777777" w:rsidTr="009E3560">
        <w:trPr>
          <w:trHeight w:val="320"/>
        </w:trPr>
        <w:tc>
          <w:tcPr>
            <w:tcW w:w="1780" w:type="dxa"/>
            <w:tcBorders>
              <w:top w:val="nil"/>
              <w:left w:val="single" w:sz="4" w:space="0" w:color="000000"/>
              <w:bottom w:val="single" w:sz="4" w:space="0" w:color="D9D9D9"/>
              <w:right w:val="nil"/>
            </w:tcBorders>
            <w:shd w:val="clear" w:color="auto" w:fill="auto"/>
            <w:noWrap/>
            <w:vAlign w:val="center"/>
            <w:hideMark/>
          </w:tcPr>
          <w:p w14:paraId="0B6E7426" w14:textId="77777777" w:rsidR="009E3560" w:rsidRDefault="009E3560">
            <w:pPr>
              <w:rPr>
                <w:color w:val="000000"/>
                <w:sz w:val="20"/>
                <w:szCs w:val="20"/>
              </w:rPr>
            </w:pPr>
            <w:r>
              <w:rPr>
                <w:color w:val="000000"/>
                <w:sz w:val="20"/>
                <w:szCs w:val="20"/>
              </w:rPr>
              <w:t>38. New Jersey</w:t>
            </w:r>
          </w:p>
        </w:tc>
        <w:tc>
          <w:tcPr>
            <w:tcW w:w="821" w:type="dxa"/>
            <w:tcBorders>
              <w:top w:val="nil"/>
              <w:left w:val="single" w:sz="4" w:space="0" w:color="000000"/>
              <w:bottom w:val="single" w:sz="4" w:space="0" w:color="D9D9D9"/>
              <w:right w:val="nil"/>
            </w:tcBorders>
            <w:shd w:val="clear" w:color="auto" w:fill="auto"/>
            <w:noWrap/>
            <w:vAlign w:val="center"/>
            <w:hideMark/>
          </w:tcPr>
          <w:p w14:paraId="276A944C" w14:textId="77777777" w:rsidR="009E3560" w:rsidRDefault="009E3560">
            <w:pPr>
              <w:jc w:val="right"/>
              <w:rPr>
                <w:color w:val="000000"/>
                <w:sz w:val="20"/>
                <w:szCs w:val="20"/>
              </w:rPr>
            </w:pPr>
            <w:r>
              <w:rPr>
                <w:color w:val="000000"/>
                <w:sz w:val="20"/>
                <w:szCs w:val="20"/>
              </w:rPr>
              <w:t>4</w:t>
            </w:r>
          </w:p>
        </w:tc>
        <w:tc>
          <w:tcPr>
            <w:tcW w:w="648" w:type="dxa"/>
            <w:tcBorders>
              <w:top w:val="nil"/>
              <w:left w:val="nil"/>
              <w:bottom w:val="single" w:sz="4" w:space="0" w:color="D9D9D9"/>
              <w:right w:val="single" w:sz="4" w:space="0" w:color="000000"/>
            </w:tcBorders>
            <w:shd w:val="clear" w:color="auto" w:fill="auto"/>
            <w:noWrap/>
            <w:vAlign w:val="center"/>
            <w:hideMark/>
          </w:tcPr>
          <w:p w14:paraId="3EC7EDD1" w14:textId="77777777" w:rsidR="009E3560" w:rsidRDefault="009E3560">
            <w:pPr>
              <w:jc w:val="right"/>
              <w:rPr>
                <w:color w:val="000000"/>
                <w:sz w:val="20"/>
                <w:szCs w:val="20"/>
              </w:rPr>
            </w:pPr>
            <w:r>
              <w:rPr>
                <w:color w:val="000000"/>
                <w:sz w:val="20"/>
                <w:szCs w:val="20"/>
              </w:rPr>
              <w:t>4</w:t>
            </w:r>
          </w:p>
        </w:tc>
        <w:tc>
          <w:tcPr>
            <w:tcW w:w="763" w:type="dxa"/>
            <w:tcBorders>
              <w:top w:val="nil"/>
              <w:left w:val="nil"/>
              <w:bottom w:val="single" w:sz="4" w:space="0" w:color="D9D9D9"/>
              <w:right w:val="nil"/>
            </w:tcBorders>
            <w:shd w:val="clear" w:color="auto" w:fill="auto"/>
            <w:noWrap/>
            <w:vAlign w:val="center"/>
            <w:hideMark/>
          </w:tcPr>
          <w:p w14:paraId="16FB4C56" w14:textId="77777777" w:rsidR="009E3560" w:rsidRDefault="009E3560">
            <w:pPr>
              <w:jc w:val="right"/>
              <w:rPr>
                <w:color w:val="000000"/>
                <w:sz w:val="20"/>
                <w:szCs w:val="20"/>
              </w:rPr>
            </w:pPr>
            <w:r>
              <w:rPr>
                <w:color w:val="000000"/>
                <w:sz w:val="20"/>
                <w:szCs w:val="20"/>
              </w:rPr>
              <w:t>44</w:t>
            </w:r>
          </w:p>
        </w:tc>
        <w:tc>
          <w:tcPr>
            <w:tcW w:w="648" w:type="dxa"/>
            <w:tcBorders>
              <w:top w:val="nil"/>
              <w:left w:val="nil"/>
              <w:bottom w:val="single" w:sz="4" w:space="0" w:color="D9D9D9"/>
              <w:right w:val="nil"/>
            </w:tcBorders>
            <w:shd w:val="clear" w:color="auto" w:fill="auto"/>
            <w:noWrap/>
            <w:vAlign w:val="center"/>
            <w:hideMark/>
          </w:tcPr>
          <w:p w14:paraId="41AC37D0" w14:textId="77777777" w:rsidR="009E3560" w:rsidRDefault="009E3560">
            <w:pPr>
              <w:jc w:val="right"/>
              <w:rPr>
                <w:color w:val="000000"/>
                <w:sz w:val="20"/>
                <w:szCs w:val="20"/>
              </w:rPr>
            </w:pPr>
            <w:r>
              <w:rPr>
                <w:color w:val="000000"/>
                <w:sz w:val="20"/>
                <w:szCs w:val="20"/>
              </w:rPr>
              <w:t>51</w:t>
            </w:r>
          </w:p>
        </w:tc>
        <w:tc>
          <w:tcPr>
            <w:tcW w:w="763" w:type="dxa"/>
            <w:tcBorders>
              <w:top w:val="nil"/>
              <w:left w:val="single" w:sz="4" w:space="0" w:color="000000"/>
              <w:bottom w:val="single" w:sz="4" w:space="0" w:color="D9D9D9"/>
              <w:right w:val="nil"/>
            </w:tcBorders>
            <w:shd w:val="clear" w:color="auto" w:fill="auto"/>
            <w:noWrap/>
            <w:vAlign w:val="center"/>
            <w:hideMark/>
          </w:tcPr>
          <w:p w14:paraId="06E605BA" w14:textId="77777777" w:rsidR="009E3560" w:rsidRDefault="009E3560">
            <w:pPr>
              <w:jc w:val="right"/>
              <w:rPr>
                <w:color w:val="000000"/>
                <w:sz w:val="20"/>
                <w:szCs w:val="20"/>
              </w:rPr>
            </w:pPr>
            <w:r>
              <w:rPr>
                <w:color w:val="000000"/>
                <w:sz w:val="20"/>
                <w:szCs w:val="20"/>
              </w:rPr>
              <w:t>0</w:t>
            </w:r>
          </w:p>
        </w:tc>
        <w:tc>
          <w:tcPr>
            <w:tcW w:w="648" w:type="dxa"/>
            <w:tcBorders>
              <w:top w:val="nil"/>
              <w:left w:val="nil"/>
              <w:bottom w:val="single" w:sz="4" w:space="0" w:color="D9D9D9"/>
              <w:right w:val="single" w:sz="4" w:space="0" w:color="000000"/>
            </w:tcBorders>
            <w:shd w:val="clear" w:color="auto" w:fill="auto"/>
            <w:noWrap/>
            <w:vAlign w:val="center"/>
            <w:hideMark/>
          </w:tcPr>
          <w:p w14:paraId="417657E8" w14:textId="77777777" w:rsidR="009E3560" w:rsidRDefault="009E3560">
            <w:pPr>
              <w:jc w:val="right"/>
              <w:rPr>
                <w:color w:val="000000"/>
                <w:sz w:val="20"/>
                <w:szCs w:val="20"/>
              </w:rPr>
            </w:pPr>
            <w:r>
              <w:rPr>
                <w:color w:val="000000"/>
                <w:sz w:val="20"/>
                <w:szCs w:val="20"/>
              </w:rPr>
              <w:t>0</w:t>
            </w:r>
          </w:p>
        </w:tc>
        <w:tc>
          <w:tcPr>
            <w:tcW w:w="763" w:type="dxa"/>
            <w:tcBorders>
              <w:top w:val="nil"/>
              <w:left w:val="nil"/>
              <w:bottom w:val="single" w:sz="4" w:space="0" w:color="D9D9D9"/>
              <w:right w:val="nil"/>
            </w:tcBorders>
            <w:shd w:val="clear" w:color="auto" w:fill="auto"/>
            <w:noWrap/>
            <w:vAlign w:val="center"/>
            <w:hideMark/>
          </w:tcPr>
          <w:p w14:paraId="741746FB" w14:textId="77777777" w:rsidR="009E3560" w:rsidRDefault="009E3560">
            <w:pPr>
              <w:jc w:val="right"/>
              <w:rPr>
                <w:color w:val="000000"/>
                <w:sz w:val="20"/>
                <w:szCs w:val="20"/>
              </w:rPr>
            </w:pPr>
            <w:r>
              <w:rPr>
                <w:color w:val="000000"/>
                <w:sz w:val="20"/>
                <w:szCs w:val="20"/>
              </w:rPr>
              <w:t>56</w:t>
            </w:r>
          </w:p>
        </w:tc>
        <w:tc>
          <w:tcPr>
            <w:tcW w:w="648" w:type="dxa"/>
            <w:tcBorders>
              <w:top w:val="nil"/>
              <w:left w:val="nil"/>
              <w:bottom w:val="single" w:sz="4" w:space="0" w:color="D9D9D9"/>
              <w:right w:val="nil"/>
            </w:tcBorders>
            <w:shd w:val="clear" w:color="auto" w:fill="auto"/>
            <w:noWrap/>
            <w:vAlign w:val="center"/>
            <w:hideMark/>
          </w:tcPr>
          <w:p w14:paraId="3C0AF402" w14:textId="77777777" w:rsidR="009E3560" w:rsidRDefault="009E3560">
            <w:pPr>
              <w:jc w:val="right"/>
              <w:rPr>
                <w:color w:val="000000"/>
                <w:sz w:val="20"/>
                <w:szCs w:val="20"/>
              </w:rPr>
            </w:pPr>
            <w:r>
              <w:rPr>
                <w:color w:val="000000"/>
                <w:sz w:val="20"/>
                <w:szCs w:val="20"/>
              </w:rPr>
              <w:t>116</w:t>
            </w:r>
          </w:p>
        </w:tc>
        <w:tc>
          <w:tcPr>
            <w:tcW w:w="763" w:type="dxa"/>
            <w:tcBorders>
              <w:top w:val="nil"/>
              <w:left w:val="single" w:sz="4" w:space="0" w:color="000000"/>
              <w:bottom w:val="single" w:sz="4" w:space="0" w:color="D9D9D9"/>
              <w:right w:val="nil"/>
            </w:tcBorders>
            <w:shd w:val="clear" w:color="auto" w:fill="auto"/>
            <w:noWrap/>
            <w:vAlign w:val="center"/>
            <w:hideMark/>
          </w:tcPr>
          <w:p w14:paraId="0B3FCF11" w14:textId="77777777" w:rsidR="009E3560" w:rsidRDefault="009E3560">
            <w:pPr>
              <w:jc w:val="right"/>
              <w:rPr>
                <w:color w:val="000000"/>
                <w:sz w:val="20"/>
                <w:szCs w:val="20"/>
              </w:rPr>
            </w:pPr>
            <w:r>
              <w:rPr>
                <w:color w:val="000000"/>
                <w:sz w:val="20"/>
                <w:szCs w:val="20"/>
              </w:rPr>
              <w:t>13</w:t>
            </w:r>
          </w:p>
        </w:tc>
        <w:tc>
          <w:tcPr>
            <w:tcW w:w="648" w:type="dxa"/>
            <w:tcBorders>
              <w:top w:val="nil"/>
              <w:left w:val="nil"/>
              <w:bottom w:val="single" w:sz="4" w:space="0" w:color="D9D9D9"/>
              <w:right w:val="single" w:sz="4" w:space="0" w:color="000000"/>
            </w:tcBorders>
            <w:shd w:val="clear" w:color="auto" w:fill="auto"/>
            <w:noWrap/>
            <w:vAlign w:val="center"/>
            <w:hideMark/>
          </w:tcPr>
          <w:p w14:paraId="29F76697" w14:textId="77777777" w:rsidR="009E3560" w:rsidRDefault="009E3560">
            <w:pPr>
              <w:jc w:val="right"/>
              <w:rPr>
                <w:color w:val="000000"/>
                <w:sz w:val="20"/>
                <w:szCs w:val="20"/>
              </w:rPr>
            </w:pPr>
            <w:r>
              <w:rPr>
                <w:color w:val="000000"/>
                <w:sz w:val="20"/>
                <w:szCs w:val="20"/>
              </w:rPr>
              <w:t>35</w:t>
            </w:r>
          </w:p>
        </w:tc>
        <w:tc>
          <w:tcPr>
            <w:tcW w:w="821" w:type="dxa"/>
            <w:tcBorders>
              <w:top w:val="nil"/>
              <w:left w:val="nil"/>
              <w:bottom w:val="single" w:sz="4" w:space="0" w:color="D9D9D9"/>
              <w:right w:val="nil"/>
            </w:tcBorders>
            <w:shd w:val="clear" w:color="auto" w:fill="auto"/>
            <w:noWrap/>
            <w:vAlign w:val="center"/>
            <w:hideMark/>
          </w:tcPr>
          <w:p w14:paraId="1327772A" w14:textId="77777777" w:rsidR="009E3560" w:rsidRDefault="009E3560">
            <w:pPr>
              <w:jc w:val="right"/>
              <w:rPr>
                <w:color w:val="000000"/>
                <w:sz w:val="20"/>
                <w:szCs w:val="20"/>
              </w:rPr>
            </w:pPr>
            <w:r>
              <w:rPr>
                <w:color w:val="000000"/>
                <w:sz w:val="20"/>
                <w:szCs w:val="20"/>
              </w:rPr>
              <w:t>11</w:t>
            </w:r>
          </w:p>
        </w:tc>
        <w:tc>
          <w:tcPr>
            <w:tcW w:w="662" w:type="dxa"/>
            <w:tcBorders>
              <w:top w:val="nil"/>
              <w:left w:val="nil"/>
              <w:bottom w:val="single" w:sz="4" w:space="0" w:color="D9D9D9"/>
              <w:right w:val="nil"/>
            </w:tcBorders>
            <w:shd w:val="clear" w:color="auto" w:fill="auto"/>
            <w:noWrap/>
            <w:vAlign w:val="center"/>
            <w:hideMark/>
          </w:tcPr>
          <w:p w14:paraId="6C134499" w14:textId="77777777" w:rsidR="009E3560" w:rsidRDefault="009E3560">
            <w:pPr>
              <w:jc w:val="right"/>
              <w:rPr>
                <w:color w:val="000000"/>
                <w:sz w:val="20"/>
                <w:szCs w:val="20"/>
              </w:rPr>
            </w:pPr>
            <w:r>
              <w:rPr>
                <w:color w:val="000000"/>
                <w:sz w:val="20"/>
                <w:szCs w:val="20"/>
              </w:rPr>
              <w:t>27</w:t>
            </w:r>
          </w:p>
        </w:tc>
        <w:tc>
          <w:tcPr>
            <w:tcW w:w="761" w:type="dxa"/>
            <w:tcBorders>
              <w:top w:val="nil"/>
              <w:left w:val="single" w:sz="4" w:space="0" w:color="000000"/>
              <w:bottom w:val="single" w:sz="4" w:space="0" w:color="D9D9D9"/>
              <w:right w:val="nil"/>
            </w:tcBorders>
            <w:shd w:val="clear" w:color="auto" w:fill="auto"/>
            <w:noWrap/>
            <w:vAlign w:val="center"/>
            <w:hideMark/>
          </w:tcPr>
          <w:p w14:paraId="3A3B8038" w14:textId="77777777" w:rsidR="009E3560" w:rsidRDefault="009E3560">
            <w:pPr>
              <w:jc w:val="right"/>
              <w:rPr>
                <w:color w:val="000000"/>
                <w:sz w:val="20"/>
                <w:szCs w:val="20"/>
              </w:rPr>
            </w:pPr>
            <w:r>
              <w:rPr>
                <w:color w:val="000000"/>
                <w:sz w:val="20"/>
                <w:szCs w:val="20"/>
              </w:rPr>
              <w:t>128</w:t>
            </w:r>
          </w:p>
        </w:tc>
        <w:tc>
          <w:tcPr>
            <w:tcW w:w="1800" w:type="dxa"/>
            <w:tcBorders>
              <w:top w:val="nil"/>
              <w:left w:val="nil"/>
              <w:bottom w:val="single" w:sz="4" w:space="0" w:color="D9D9D9"/>
              <w:right w:val="nil"/>
            </w:tcBorders>
            <w:shd w:val="clear" w:color="auto" w:fill="auto"/>
            <w:noWrap/>
            <w:vAlign w:val="center"/>
            <w:hideMark/>
          </w:tcPr>
          <w:p w14:paraId="17B2A7B5" w14:textId="77777777" w:rsidR="009E3560" w:rsidRDefault="009E3560">
            <w:pPr>
              <w:jc w:val="right"/>
              <w:rPr>
                <w:color w:val="000000"/>
                <w:sz w:val="20"/>
                <w:szCs w:val="20"/>
              </w:rPr>
            </w:pPr>
            <w:r>
              <w:rPr>
                <w:color w:val="000000"/>
                <w:sz w:val="20"/>
                <w:szCs w:val="20"/>
              </w:rPr>
              <w:t>233 (186, 294)</w:t>
            </w:r>
          </w:p>
        </w:tc>
        <w:tc>
          <w:tcPr>
            <w:tcW w:w="1802" w:type="dxa"/>
            <w:tcBorders>
              <w:top w:val="nil"/>
              <w:left w:val="nil"/>
              <w:bottom w:val="single" w:sz="4" w:space="0" w:color="D9D9D9"/>
              <w:right w:val="single" w:sz="4" w:space="0" w:color="000000"/>
            </w:tcBorders>
            <w:shd w:val="clear" w:color="auto" w:fill="auto"/>
            <w:noWrap/>
            <w:vAlign w:val="center"/>
            <w:hideMark/>
          </w:tcPr>
          <w:p w14:paraId="3BD8898B" w14:textId="77777777" w:rsidR="009E3560" w:rsidRDefault="009E3560">
            <w:pPr>
              <w:jc w:val="right"/>
              <w:rPr>
                <w:color w:val="000000"/>
                <w:sz w:val="20"/>
                <w:szCs w:val="20"/>
              </w:rPr>
            </w:pPr>
            <w:r>
              <w:rPr>
                <w:color w:val="000000"/>
                <w:sz w:val="20"/>
                <w:szCs w:val="20"/>
              </w:rPr>
              <w:t>0.28 (0.06, 0.52)</w:t>
            </w:r>
          </w:p>
        </w:tc>
      </w:tr>
      <w:tr w:rsidR="009E3560" w14:paraId="0C452381" w14:textId="77777777" w:rsidTr="009E3560">
        <w:trPr>
          <w:trHeight w:val="320"/>
        </w:trPr>
        <w:tc>
          <w:tcPr>
            <w:tcW w:w="1780" w:type="dxa"/>
            <w:tcBorders>
              <w:top w:val="nil"/>
              <w:left w:val="single" w:sz="4" w:space="0" w:color="000000"/>
              <w:bottom w:val="single" w:sz="4" w:space="0" w:color="D9D9D9"/>
              <w:right w:val="nil"/>
            </w:tcBorders>
            <w:shd w:val="clear" w:color="auto" w:fill="auto"/>
            <w:noWrap/>
            <w:vAlign w:val="center"/>
            <w:hideMark/>
          </w:tcPr>
          <w:p w14:paraId="088EADB1" w14:textId="77777777" w:rsidR="009E3560" w:rsidRDefault="009E3560">
            <w:pPr>
              <w:rPr>
                <w:color w:val="000000"/>
                <w:sz w:val="20"/>
                <w:szCs w:val="20"/>
              </w:rPr>
            </w:pPr>
            <w:r>
              <w:rPr>
                <w:color w:val="000000"/>
                <w:sz w:val="20"/>
                <w:szCs w:val="20"/>
              </w:rPr>
              <w:t>39. Maryland</w:t>
            </w:r>
          </w:p>
        </w:tc>
        <w:tc>
          <w:tcPr>
            <w:tcW w:w="821" w:type="dxa"/>
            <w:tcBorders>
              <w:top w:val="nil"/>
              <w:left w:val="single" w:sz="4" w:space="0" w:color="000000"/>
              <w:bottom w:val="single" w:sz="4" w:space="0" w:color="D9D9D9"/>
              <w:right w:val="nil"/>
            </w:tcBorders>
            <w:shd w:val="clear" w:color="auto" w:fill="auto"/>
            <w:noWrap/>
            <w:vAlign w:val="center"/>
            <w:hideMark/>
          </w:tcPr>
          <w:p w14:paraId="64AA195E" w14:textId="77777777" w:rsidR="009E3560" w:rsidRDefault="009E3560">
            <w:pPr>
              <w:jc w:val="right"/>
              <w:rPr>
                <w:color w:val="000000"/>
                <w:sz w:val="20"/>
                <w:szCs w:val="20"/>
              </w:rPr>
            </w:pPr>
            <w:r>
              <w:rPr>
                <w:color w:val="000000"/>
                <w:sz w:val="20"/>
                <w:szCs w:val="20"/>
              </w:rPr>
              <w:t>23</w:t>
            </w:r>
          </w:p>
        </w:tc>
        <w:tc>
          <w:tcPr>
            <w:tcW w:w="648" w:type="dxa"/>
            <w:tcBorders>
              <w:top w:val="nil"/>
              <w:left w:val="nil"/>
              <w:bottom w:val="single" w:sz="4" w:space="0" w:color="D9D9D9"/>
              <w:right w:val="single" w:sz="4" w:space="0" w:color="000000"/>
            </w:tcBorders>
            <w:shd w:val="clear" w:color="auto" w:fill="auto"/>
            <w:noWrap/>
            <w:vAlign w:val="center"/>
            <w:hideMark/>
          </w:tcPr>
          <w:p w14:paraId="6C9C2295" w14:textId="77777777" w:rsidR="009E3560" w:rsidRDefault="009E3560">
            <w:pPr>
              <w:jc w:val="right"/>
              <w:rPr>
                <w:color w:val="000000"/>
                <w:sz w:val="20"/>
                <w:szCs w:val="20"/>
              </w:rPr>
            </w:pPr>
            <w:r>
              <w:rPr>
                <w:color w:val="000000"/>
                <w:sz w:val="20"/>
                <w:szCs w:val="20"/>
              </w:rPr>
              <w:t>28</w:t>
            </w:r>
          </w:p>
        </w:tc>
        <w:tc>
          <w:tcPr>
            <w:tcW w:w="763" w:type="dxa"/>
            <w:tcBorders>
              <w:top w:val="nil"/>
              <w:left w:val="nil"/>
              <w:bottom w:val="single" w:sz="4" w:space="0" w:color="D9D9D9"/>
              <w:right w:val="nil"/>
            </w:tcBorders>
            <w:shd w:val="clear" w:color="auto" w:fill="auto"/>
            <w:noWrap/>
            <w:vAlign w:val="center"/>
            <w:hideMark/>
          </w:tcPr>
          <w:p w14:paraId="3CE79C80" w14:textId="77777777" w:rsidR="009E3560" w:rsidRDefault="009E3560">
            <w:pPr>
              <w:jc w:val="right"/>
              <w:rPr>
                <w:color w:val="000000"/>
                <w:sz w:val="20"/>
                <w:szCs w:val="20"/>
              </w:rPr>
            </w:pPr>
            <w:r>
              <w:rPr>
                <w:color w:val="000000"/>
                <w:sz w:val="20"/>
                <w:szCs w:val="20"/>
              </w:rPr>
              <w:t>19</w:t>
            </w:r>
          </w:p>
        </w:tc>
        <w:tc>
          <w:tcPr>
            <w:tcW w:w="648" w:type="dxa"/>
            <w:tcBorders>
              <w:top w:val="nil"/>
              <w:left w:val="nil"/>
              <w:bottom w:val="single" w:sz="4" w:space="0" w:color="D9D9D9"/>
              <w:right w:val="nil"/>
            </w:tcBorders>
            <w:shd w:val="clear" w:color="auto" w:fill="auto"/>
            <w:noWrap/>
            <w:vAlign w:val="center"/>
            <w:hideMark/>
          </w:tcPr>
          <w:p w14:paraId="1C6BA368" w14:textId="77777777" w:rsidR="009E3560" w:rsidRDefault="009E3560">
            <w:pPr>
              <w:jc w:val="right"/>
              <w:rPr>
                <w:color w:val="000000"/>
                <w:sz w:val="20"/>
                <w:szCs w:val="20"/>
              </w:rPr>
            </w:pPr>
            <w:r>
              <w:rPr>
                <w:color w:val="000000"/>
                <w:sz w:val="20"/>
                <w:szCs w:val="20"/>
              </w:rPr>
              <w:t>20</w:t>
            </w:r>
          </w:p>
        </w:tc>
        <w:tc>
          <w:tcPr>
            <w:tcW w:w="763" w:type="dxa"/>
            <w:tcBorders>
              <w:top w:val="nil"/>
              <w:left w:val="single" w:sz="4" w:space="0" w:color="000000"/>
              <w:bottom w:val="single" w:sz="4" w:space="0" w:color="D9D9D9"/>
              <w:right w:val="nil"/>
            </w:tcBorders>
            <w:shd w:val="clear" w:color="auto" w:fill="auto"/>
            <w:noWrap/>
            <w:vAlign w:val="center"/>
            <w:hideMark/>
          </w:tcPr>
          <w:p w14:paraId="68689C81" w14:textId="77777777" w:rsidR="009E3560" w:rsidRDefault="009E3560">
            <w:pPr>
              <w:jc w:val="right"/>
              <w:rPr>
                <w:color w:val="000000"/>
                <w:sz w:val="20"/>
                <w:szCs w:val="20"/>
              </w:rPr>
            </w:pPr>
            <w:r>
              <w:rPr>
                <w:color w:val="000000"/>
                <w:sz w:val="20"/>
                <w:szCs w:val="20"/>
              </w:rPr>
              <w:t>2</w:t>
            </w:r>
          </w:p>
        </w:tc>
        <w:tc>
          <w:tcPr>
            <w:tcW w:w="648" w:type="dxa"/>
            <w:tcBorders>
              <w:top w:val="nil"/>
              <w:left w:val="nil"/>
              <w:bottom w:val="single" w:sz="4" w:space="0" w:color="D9D9D9"/>
              <w:right w:val="single" w:sz="4" w:space="0" w:color="000000"/>
            </w:tcBorders>
            <w:shd w:val="clear" w:color="auto" w:fill="auto"/>
            <w:noWrap/>
            <w:vAlign w:val="center"/>
            <w:hideMark/>
          </w:tcPr>
          <w:p w14:paraId="1048E4E5" w14:textId="77777777" w:rsidR="009E3560" w:rsidRDefault="009E3560">
            <w:pPr>
              <w:jc w:val="right"/>
              <w:rPr>
                <w:color w:val="000000"/>
                <w:sz w:val="20"/>
                <w:szCs w:val="20"/>
              </w:rPr>
            </w:pPr>
            <w:r>
              <w:rPr>
                <w:color w:val="000000"/>
                <w:sz w:val="20"/>
                <w:szCs w:val="20"/>
              </w:rPr>
              <w:t>4</w:t>
            </w:r>
          </w:p>
        </w:tc>
        <w:tc>
          <w:tcPr>
            <w:tcW w:w="763" w:type="dxa"/>
            <w:tcBorders>
              <w:top w:val="nil"/>
              <w:left w:val="nil"/>
              <w:bottom w:val="single" w:sz="4" w:space="0" w:color="D9D9D9"/>
              <w:right w:val="nil"/>
            </w:tcBorders>
            <w:shd w:val="clear" w:color="auto" w:fill="auto"/>
            <w:noWrap/>
            <w:vAlign w:val="center"/>
            <w:hideMark/>
          </w:tcPr>
          <w:p w14:paraId="5781EB79" w14:textId="77777777" w:rsidR="009E3560" w:rsidRDefault="009E3560">
            <w:pPr>
              <w:jc w:val="right"/>
              <w:rPr>
                <w:color w:val="000000"/>
                <w:sz w:val="20"/>
                <w:szCs w:val="20"/>
              </w:rPr>
            </w:pPr>
            <w:r>
              <w:rPr>
                <w:color w:val="000000"/>
                <w:sz w:val="20"/>
                <w:szCs w:val="20"/>
              </w:rPr>
              <w:t>44</w:t>
            </w:r>
          </w:p>
        </w:tc>
        <w:tc>
          <w:tcPr>
            <w:tcW w:w="648" w:type="dxa"/>
            <w:tcBorders>
              <w:top w:val="nil"/>
              <w:left w:val="nil"/>
              <w:bottom w:val="single" w:sz="4" w:space="0" w:color="D9D9D9"/>
              <w:right w:val="nil"/>
            </w:tcBorders>
            <w:shd w:val="clear" w:color="auto" w:fill="auto"/>
            <w:noWrap/>
            <w:vAlign w:val="center"/>
            <w:hideMark/>
          </w:tcPr>
          <w:p w14:paraId="2E336955" w14:textId="77777777" w:rsidR="009E3560" w:rsidRDefault="009E3560">
            <w:pPr>
              <w:jc w:val="right"/>
              <w:rPr>
                <w:color w:val="000000"/>
                <w:sz w:val="20"/>
                <w:szCs w:val="20"/>
              </w:rPr>
            </w:pPr>
            <w:r>
              <w:rPr>
                <w:color w:val="000000"/>
                <w:sz w:val="20"/>
                <w:szCs w:val="20"/>
              </w:rPr>
              <w:t>57</w:t>
            </w:r>
          </w:p>
        </w:tc>
        <w:tc>
          <w:tcPr>
            <w:tcW w:w="763" w:type="dxa"/>
            <w:tcBorders>
              <w:top w:val="nil"/>
              <w:left w:val="single" w:sz="4" w:space="0" w:color="000000"/>
              <w:bottom w:val="single" w:sz="4" w:space="0" w:color="D9D9D9"/>
              <w:right w:val="nil"/>
            </w:tcBorders>
            <w:shd w:val="clear" w:color="auto" w:fill="auto"/>
            <w:noWrap/>
            <w:vAlign w:val="center"/>
            <w:hideMark/>
          </w:tcPr>
          <w:p w14:paraId="055CBCB2" w14:textId="77777777" w:rsidR="009E3560" w:rsidRDefault="009E3560">
            <w:pPr>
              <w:jc w:val="right"/>
              <w:rPr>
                <w:color w:val="000000"/>
                <w:sz w:val="20"/>
                <w:szCs w:val="20"/>
              </w:rPr>
            </w:pPr>
            <w:r>
              <w:rPr>
                <w:color w:val="000000"/>
                <w:sz w:val="20"/>
                <w:szCs w:val="20"/>
              </w:rPr>
              <w:t>12</w:t>
            </w:r>
          </w:p>
        </w:tc>
        <w:tc>
          <w:tcPr>
            <w:tcW w:w="648" w:type="dxa"/>
            <w:tcBorders>
              <w:top w:val="nil"/>
              <w:left w:val="nil"/>
              <w:bottom w:val="single" w:sz="4" w:space="0" w:color="D9D9D9"/>
              <w:right w:val="single" w:sz="4" w:space="0" w:color="000000"/>
            </w:tcBorders>
            <w:shd w:val="clear" w:color="auto" w:fill="auto"/>
            <w:noWrap/>
            <w:vAlign w:val="center"/>
            <w:hideMark/>
          </w:tcPr>
          <w:p w14:paraId="51BFB1D5" w14:textId="77777777" w:rsidR="009E3560" w:rsidRDefault="009E3560">
            <w:pPr>
              <w:jc w:val="right"/>
              <w:rPr>
                <w:color w:val="000000"/>
                <w:sz w:val="20"/>
                <w:szCs w:val="20"/>
              </w:rPr>
            </w:pPr>
            <w:r>
              <w:rPr>
                <w:color w:val="000000"/>
                <w:sz w:val="20"/>
                <w:szCs w:val="20"/>
              </w:rPr>
              <w:t>4</w:t>
            </w:r>
          </w:p>
        </w:tc>
        <w:tc>
          <w:tcPr>
            <w:tcW w:w="821" w:type="dxa"/>
            <w:tcBorders>
              <w:top w:val="nil"/>
              <w:left w:val="nil"/>
              <w:bottom w:val="single" w:sz="4" w:space="0" w:color="D9D9D9"/>
              <w:right w:val="nil"/>
            </w:tcBorders>
            <w:shd w:val="clear" w:color="auto" w:fill="auto"/>
            <w:noWrap/>
            <w:vAlign w:val="center"/>
            <w:hideMark/>
          </w:tcPr>
          <w:p w14:paraId="421628EC" w14:textId="77777777" w:rsidR="009E3560" w:rsidRDefault="009E3560">
            <w:pPr>
              <w:jc w:val="right"/>
              <w:rPr>
                <w:color w:val="000000"/>
                <w:sz w:val="20"/>
                <w:szCs w:val="20"/>
              </w:rPr>
            </w:pPr>
            <w:r>
              <w:rPr>
                <w:color w:val="000000"/>
                <w:sz w:val="20"/>
                <w:szCs w:val="20"/>
              </w:rPr>
              <w:t>8</w:t>
            </w:r>
          </w:p>
        </w:tc>
        <w:tc>
          <w:tcPr>
            <w:tcW w:w="662" w:type="dxa"/>
            <w:tcBorders>
              <w:top w:val="nil"/>
              <w:left w:val="nil"/>
              <w:bottom w:val="single" w:sz="4" w:space="0" w:color="D9D9D9"/>
              <w:right w:val="nil"/>
            </w:tcBorders>
            <w:shd w:val="clear" w:color="auto" w:fill="auto"/>
            <w:noWrap/>
            <w:vAlign w:val="center"/>
            <w:hideMark/>
          </w:tcPr>
          <w:p w14:paraId="672CB8D4" w14:textId="77777777" w:rsidR="009E3560" w:rsidRDefault="009E3560">
            <w:pPr>
              <w:jc w:val="right"/>
              <w:rPr>
                <w:color w:val="000000"/>
                <w:sz w:val="20"/>
                <w:szCs w:val="20"/>
              </w:rPr>
            </w:pPr>
            <w:r>
              <w:rPr>
                <w:color w:val="000000"/>
                <w:sz w:val="20"/>
                <w:szCs w:val="20"/>
              </w:rPr>
              <w:t>7</w:t>
            </w:r>
          </w:p>
        </w:tc>
        <w:tc>
          <w:tcPr>
            <w:tcW w:w="761" w:type="dxa"/>
            <w:tcBorders>
              <w:top w:val="nil"/>
              <w:left w:val="single" w:sz="4" w:space="0" w:color="000000"/>
              <w:bottom w:val="single" w:sz="4" w:space="0" w:color="D9D9D9"/>
              <w:right w:val="nil"/>
            </w:tcBorders>
            <w:shd w:val="clear" w:color="auto" w:fill="auto"/>
            <w:noWrap/>
            <w:vAlign w:val="center"/>
            <w:hideMark/>
          </w:tcPr>
          <w:p w14:paraId="39BB87B7" w14:textId="77777777" w:rsidR="009E3560" w:rsidRDefault="009E3560">
            <w:pPr>
              <w:jc w:val="right"/>
              <w:rPr>
                <w:color w:val="000000"/>
                <w:sz w:val="20"/>
                <w:szCs w:val="20"/>
              </w:rPr>
            </w:pPr>
            <w:r>
              <w:rPr>
                <w:color w:val="000000"/>
                <w:sz w:val="20"/>
                <w:szCs w:val="20"/>
              </w:rPr>
              <w:t>109</w:t>
            </w:r>
          </w:p>
        </w:tc>
        <w:tc>
          <w:tcPr>
            <w:tcW w:w="1800" w:type="dxa"/>
            <w:tcBorders>
              <w:top w:val="nil"/>
              <w:left w:val="nil"/>
              <w:bottom w:val="single" w:sz="4" w:space="0" w:color="D9D9D9"/>
              <w:right w:val="nil"/>
            </w:tcBorders>
            <w:shd w:val="clear" w:color="auto" w:fill="auto"/>
            <w:noWrap/>
            <w:vAlign w:val="center"/>
            <w:hideMark/>
          </w:tcPr>
          <w:p w14:paraId="6A524421" w14:textId="77777777" w:rsidR="009E3560" w:rsidRDefault="009E3560">
            <w:pPr>
              <w:jc w:val="right"/>
              <w:rPr>
                <w:color w:val="000000"/>
                <w:sz w:val="20"/>
                <w:szCs w:val="20"/>
              </w:rPr>
            </w:pPr>
            <w:r>
              <w:rPr>
                <w:color w:val="000000"/>
                <w:sz w:val="20"/>
                <w:szCs w:val="20"/>
              </w:rPr>
              <w:t>120 (112, 126)</w:t>
            </w:r>
          </w:p>
        </w:tc>
        <w:tc>
          <w:tcPr>
            <w:tcW w:w="1802" w:type="dxa"/>
            <w:tcBorders>
              <w:top w:val="nil"/>
              <w:left w:val="nil"/>
              <w:bottom w:val="single" w:sz="4" w:space="0" w:color="D9D9D9"/>
              <w:right w:val="single" w:sz="4" w:space="0" w:color="000000"/>
            </w:tcBorders>
            <w:shd w:val="clear" w:color="auto" w:fill="auto"/>
            <w:noWrap/>
            <w:vAlign w:val="center"/>
            <w:hideMark/>
          </w:tcPr>
          <w:p w14:paraId="710C9F38" w14:textId="77777777" w:rsidR="009E3560" w:rsidRDefault="009E3560">
            <w:pPr>
              <w:jc w:val="right"/>
              <w:rPr>
                <w:color w:val="000000"/>
                <w:sz w:val="20"/>
                <w:szCs w:val="20"/>
              </w:rPr>
            </w:pPr>
            <w:r>
              <w:rPr>
                <w:color w:val="000000"/>
                <w:sz w:val="20"/>
                <w:szCs w:val="20"/>
              </w:rPr>
              <w:t>0.26 (0.04, 0.45)</w:t>
            </w:r>
          </w:p>
        </w:tc>
      </w:tr>
      <w:tr w:rsidR="009E3560" w14:paraId="590BAA8F" w14:textId="77777777" w:rsidTr="009E3560">
        <w:trPr>
          <w:trHeight w:val="320"/>
        </w:trPr>
        <w:tc>
          <w:tcPr>
            <w:tcW w:w="1780" w:type="dxa"/>
            <w:tcBorders>
              <w:top w:val="nil"/>
              <w:left w:val="single" w:sz="4" w:space="0" w:color="000000"/>
              <w:bottom w:val="single" w:sz="4" w:space="0" w:color="D9D9D9"/>
              <w:right w:val="nil"/>
            </w:tcBorders>
            <w:shd w:val="clear" w:color="auto" w:fill="auto"/>
            <w:noWrap/>
            <w:vAlign w:val="center"/>
            <w:hideMark/>
          </w:tcPr>
          <w:p w14:paraId="536FBE97" w14:textId="77777777" w:rsidR="009E3560" w:rsidRDefault="009E3560">
            <w:pPr>
              <w:rPr>
                <w:color w:val="000000"/>
                <w:sz w:val="20"/>
                <w:szCs w:val="20"/>
              </w:rPr>
            </w:pPr>
            <w:r>
              <w:rPr>
                <w:color w:val="000000"/>
                <w:sz w:val="20"/>
                <w:szCs w:val="20"/>
              </w:rPr>
              <w:t>40. Nevada</w:t>
            </w:r>
          </w:p>
        </w:tc>
        <w:tc>
          <w:tcPr>
            <w:tcW w:w="821" w:type="dxa"/>
            <w:tcBorders>
              <w:top w:val="nil"/>
              <w:left w:val="single" w:sz="4" w:space="0" w:color="000000"/>
              <w:bottom w:val="single" w:sz="4" w:space="0" w:color="D9D9D9"/>
              <w:right w:val="nil"/>
            </w:tcBorders>
            <w:shd w:val="clear" w:color="auto" w:fill="auto"/>
            <w:noWrap/>
            <w:vAlign w:val="center"/>
            <w:hideMark/>
          </w:tcPr>
          <w:p w14:paraId="00EF7F93" w14:textId="77777777" w:rsidR="009E3560" w:rsidRDefault="009E3560">
            <w:pPr>
              <w:jc w:val="right"/>
              <w:rPr>
                <w:color w:val="000000"/>
                <w:sz w:val="20"/>
                <w:szCs w:val="20"/>
              </w:rPr>
            </w:pPr>
            <w:r>
              <w:rPr>
                <w:color w:val="000000"/>
                <w:sz w:val="20"/>
                <w:szCs w:val="20"/>
              </w:rPr>
              <w:t>45</w:t>
            </w:r>
          </w:p>
        </w:tc>
        <w:tc>
          <w:tcPr>
            <w:tcW w:w="648" w:type="dxa"/>
            <w:tcBorders>
              <w:top w:val="nil"/>
              <w:left w:val="nil"/>
              <w:bottom w:val="single" w:sz="4" w:space="0" w:color="D9D9D9"/>
              <w:right w:val="single" w:sz="4" w:space="0" w:color="000000"/>
            </w:tcBorders>
            <w:shd w:val="clear" w:color="auto" w:fill="auto"/>
            <w:noWrap/>
            <w:vAlign w:val="center"/>
            <w:hideMark/>
          </w:tcPr>
          <w:p w14:paraId="7EFDE046" w14:textId="77777777" w:rsidR="009E3560" w:rsidRDefault="009E3560">
            <w:pPr>
              <w:jc w:val="right"/>
              <w:rPr>
                <w:color w:val="000000"/>
                <w:sz w:val="20"/>
                <w:szCs w:val="20"/>
              </w:rPr>
            </w:pPr>
            <w:r>
              <w:rPr>
                <w:color w:val="000000"/>
                <w:sz w:val="20"/>
                <w:szCs w:val="20"/>
              </w:rPr>
              <w:t>49</w:t>
            </w:r>
          </w:p>
        </w:tc>
        <w:tc>
          <w:tcPr>
            <w:tcW w:w="763" w:type="dxa"/>
            <w:tcBorders>
              <w:top w:val="nil"/>
              <w:left w:val="nil"/>
              <w:bottom w:val="single" w:sz="4" w:space="0" w:color="D9D9D9"/>
              <w:right w:val="nil"/>
            </w:tcBorders>
            <w:shd w:val="clear" w:color="auto" w:fill="auto"/>
            <w:noWrap/>
            <w:vAlign w:val="center"/>
            <w:hideMark/>
          </w:tcPr>
          <w:p w14:paraId="6C91CE45" w14:textId="77777777" w:rsidR="009E3560" w:rsidRDefault="009E3560">
            <w:pPr>
              <w:jc w:val="right"/>
              <w:rPr>
                <w:color w:val="000000"/>
                <w:sz w:val="20"/>
                <w:szCs w:val="20"/>
              </w:rPr>
            </w:pPr>
            <w:r>
              <w:rPr>
                <w:color w:val="000000"/>
                <w:sz w:val="20"/>
                <w:szCs w:val="20"/>
              </w:rPr>
              <w:t>20</w:t>
            </w:r>
          </w:p>
        </w:tc>
        <w:tc>
          <w:tcPr>
            <w:tcW w:w="648" w:type="dxa"/>
            <w:tcBorders>
              <w:top w:val="nil"/>
              <w:left w:val="nil"/>
              <w:bottom w:val="single" w:sz="4" w:space="0" w:color="D9D9D9"/>
              <w:right w:val="nil"/>
            </w:tcBorders>
            <w:shd w:val="clear" w:color="auto" w:fill="auto"/>
            <w:noWrap/>
            <w:vAlign w:val="center"/>
            <w:hideMark/>
          </w:tcPr>
          <w:p w14:paraId="30A32793" w14:textId="77777777" w:rsidR="009E3560" w:rsidRDefault="009E3560">
            <w:pPr>
              <w:jc w:val="right"/>
              <w:rPr>
                <w:color w:val="000000"/>
                <w:sz w:val="20"/>
                <w:szCs w:val="20"/>
              </w:rPr>
            </w:pPr>
            <w:r>
              <w:rPr>
                <w:color w:val="000000"/>
                <w:sz w:val="20"/>
                <w:szCs w:val="20"/>
              </w:rPr>
              <w:t>9</w:t>
            </w:r>
          </w:p>
        </w:tc>
        <w:tc>
          <w:tcPr>
            <w:tcW w:w="763" w:type="dxa"/>
            <w:tcBorders>
              <w:top w:val="nil"/>
              <w:left w:val="single" w:sz="4" w:space="0" w:color="000000"/>
              <w:bottom w:val="single" w:sz="4" w:space="0" w:color="D9D9D9"/>
              <w:right w:val="nil"/>
            </w:tcBorders>
            <w:shd w:val="clear" w:color="auto" w:fill="auto"/>
            <w:noWrap/>
            <w:vAlign w:val="center"/>
            <w:hideMark/>
          </w:tcPr>
          <w:p w14:paraId="7E320BA3" w14:textId="77777777" w:rsidR="009E3560" w:rsidRDefault="009E3560">
            <w:pPr>
              <w:jc w:val="right"/>
              <w:rPr>
                <w:color w:val="000000"/>
                <w:sz w:val="20"/>
                <w:szCs w:val="20"/>
              </w:rPr>
            </w:pPr>
            <w:r>
              <w:rPr>
                <w:color w:val="000000"/>
                <w:sz w:val="20"/>
                <w:szCs w:val="20"/>
              </w:rPr>
              <w:t>0</w:t>
            </w:r>
          </w:p>
        </w:tc>
        <w:tc>
          <w:tcPr>
            <w:tcW w:w="648" w:type="dxa"/>
            <w:tcBorders>
              <w:top w:val="nil"/>
              <w:left w:val="nil"/>
              <w:bottom w:val="single" w:sz="4" w:space="0" w:color="D9D9D9"/>
              <w:right w:val="single" w:sz="4" w:space="0" w:color="000000"/>
            </w:tcBorders>
            <w:shd w:val="clear" w:color="auto" w:fill="auto"/>
            <w:noWrap/>
            <w:vAlign w:val="center"/>
            <w:hideMark/>
          </w:tcPr>
          <w:p w14:paraId="60F5793A" w14:textId="77777777" w:rsidR="009E3560" w:rsidRDefault="009E3560">
            <w:pPr>
              <w:jc w:val="right"/>
              <w:rPr>
                <w:color w:val="000000"/>
                <w:sz w:val="20"/>
                <w:szCs w:val="20"/>
              </w:rPr>
            </w:pPr>
            <w:r>
              <w:rPr>
                <w:color w:val="000000"/>
                <w:sz w:val="20"/>
                <w:szCs w:val="20"/>
              </w:rPr>
              <w:t>0</w:t>
            </w:r>
          </w:p>
        </w:tc>
        <w:tc>
          <w:tcPr>
            <w:tcW w:w="763" w:type="dxa"/>
            <w:tcBorders>
              <w:top w:val="nil"/>
              <w:left w:val="nil"/>
              <w:bottom w:val="single" w:sz="4" w:space="0" w:color="D9D9D9"/>
              <w:right w:val="nil"/>
            </w:tcBorders>
            <w:shd w:val="clear" w:color="auto" w:fill="auto"/>
            <w:noWrap/>
            <w:vAlign w:val="center"/>
            <w:hideMark/>
          </w:tcPr>
          <w:p w14:paraId="4438A094" w14:textId="77777777" w:rsidR="009E3560" w:rsidRDefault="009E3560">
            <w:pPr>
              <w:jc w:val="right"/>
              <w:rPr>
                <w:color w:val="000000"/>
                <w:sz w:val="20"/>
                <w:szCs w:val="20"/>
              </w:rPr>
            </w:pPr>
            <w:r>
              <w:rPr>
                <w:color w:val="000000"/>
                <w:sz w:val="20"/>
                <w:szCs w:val="20"/>
              </w:rPr>
              <w:t>17</w:t>
            </w:r>
          </w:p>
        </w:tc>
        <w:tc>
          <w:tcPr>
            <w:tcW w:w="648" w:type="dxa"/>
            <w:tcBorders>
              <w:top w:val="nil"/>
              <w:left w:val="nil"/>
              <w:bottom w:val="single" w:sz="4" w:space="0" w:color="D9D9D9"/>
              <w:right w:val="nil"/>
            </w:tcBorders>
            <w:shd w:val="clear" w:color="auto" w:fill="auto"/>
            <w:noWrap/>
            <w:vAlign w:val="center"/>
            <w:hideMark/>
          </w:tcPr>
          <w:p w14:paraId="4B7526EE" w14:textId="77777777" w:rsidR="009E3560" w:rsidRDefault="009E3560">
            <w:pPr>
              <w:jc w:val="right"/>
              <w:rPr>
                <w:color w:val="000000"/>
                <w:sz w:val="20"/>
                <w:szCs w:val="20"/>
              </w:rPr>
            </w:pPr>
            <w:r>
              <w:rPr>
                <w:color w:val="000000"/>
                <w:sz w:val="20"/>
                <w:szCs w:val="20"/>
              </w:rPr>
              <w:t>30</w:t>
            </w:r>
          </w:p>
        </w:tc>
        <w:tc>
          <w:tcPr>
            <w:tcW w:w="763" w:type="dxa"/>
            <w:tcBorders>
              <w:top w:val="nil"/>
              <w:left w:val="single" w:sz="4" w:space="0" w:color="000000"/>
              <w:bottom w:val="single" w:sz="4" w:space="0" w:color="D9D9D9"/>
              <w:right w:val="nil"/>
            </w:tcBorders>
            <w:shd w:val="clear" w:color="auto" w:fill="auto"/>
            <w:noWrap/>
            <w:vAlign w:val="center"/>
            <w:hideMark/>
          </w:tcPr>
          <w:p w14:paraId="68635824" w14:textId="77777777" w:rsidR="009E3560" w:rsidRDefault="009E3560">
            <w:pPr>
              <w:jc w:val="right"/>
              <w:rPr>
                <w:color w:val="000000"/>
                <w:sz w:val="20"/>
                <w:szCs w:val="20"/>
              </w:rPr>
            </w:pPr>
            <w:r>
              <w:rPr>
                <w:color w:val="000000"/>
                <w:sz w:val="20"/>
                <w:szCs w:val="20"/>
              </w:rPr>
              <w:t>4</w:t>
            </w:r>
          </w:p>
        </w:tc>
        <w:tc>
          <w:tcPr>
            <w:tcW w:w="648" w:type="dxa"/>
            <w:tcBorders>
              <w:top w:val="nil"/>
              <w:left w:val="nil"/>
              <w:bottom w:val="single" w:sz="4" w:space="0" w:color="D9D9D9"/>
              <w:right w:val="single" w:sz="4" w:space="0" w:color="000000"/>
            </w:tcBorders>
            <w:shd w:val="clear" w:color="auto" w:fill="auto"/>
            <w:noWrap/>
            <w:vAlign w:val="center"/>
            <w:hideMark/>
          </w:tcPr>
          <w:p w14:paraId="46395B8F" w14:textId="77777777" w:rsidR="009E3560" w:rsidRDefault="009E3560">
            <w:pPr>
              <w:jc w:val="right"/>
              <w:rPr>
                <w:color w:val="000000"/>
                <w:sz w:val="20"/>
                <w:szCs w:val="20"/>
              </w:rPr>
            </w:pPr>
            <w:r>
              <w:rPr>
                <w:color w:val="000000"/>
                <w:sz w:val="20"/>
                <w:szCs w:val="20"/>
              </w:rPr>
              <w:t>2</w:t>
            </w:r>
          </w:p>
        </w:tc>
        <w:tc>
          <w:tcPr>
            <w:tcW w:w="821" w:type="dxa"/>
            <w:tcBorders>
              <w:top w:val="nil"/>
              <w:left w:val="nil"/>
              <w:bottom w:val="single" w:sz="4" w:space="0" w:color="D9D9D9"/>
              <w:right w:val="nil"/>
            </w:tcBorders>
            <w:shd w:val="clear" w:color="auto" w:fill="auto"/>
            <w:noWrap/>
            <w:vAlign w:val="center"/>
            <w:hideMark/>
          </w:tcPr>
          <w:p w14:paraId="217A47CE" w14:textId="77777777" w:rsidR="009E3560" w:rsidRDefault="009E3560">
            <w:pPr>
              <w:jc w:val="right"/>
              <w:rPr>
                <w:color w:val="000000"/>
                <w:sz w:val="20"/>
                <w:szCs w:val="20"/>
              </w:rPr>
            </w:pPr>
            <w:r>
              <w:rPr>
                <w:color w:val="000000"/>
                <w:sz w:val="20"/>
                <w:szCs w:val="20"/>
              </w:rPr>
              <w:t>3</w:t>
            </w:r>
          </w:p>
        </w:tc>
        <w:tc>
          <w:tcPr>
            <w:tcW w:w="662" w:type="dxa"/>
            <w:tcBorders>
              <w:top w:val="nil"/>
              <w:left w:val="nil"/>
              <w:bottom w:val="single" w:sz="4" w:space="0" w:color="D9D9D9"/>
              <w:right w:val="nil"/>
            </w:tcBorders>
            <w:shd w:val="clear" w:color="auto" w:fill="auto"/>
            <w:noWrap/>
            <w:vAlign w:val="center"/>
            <w:hideMark/>
          </w:tcPr>
          <w:p w14:paraId="6B216EEB" w14:textId="77777777" w:rsidR="009E3560" w:rsidRDefault="009E3560">
            <w:pPr>
              <w:jc w:val="right"/>
              <w:rPr>
                <w:color w:val="000000"/>
                <w:sz w:val="20"/>
                <w:szCs w:val="20"/>
              </w:rPr>
            </w:pPr>
            <w:r>
              <w:rPr>
                <w:color w:val="000000"/>
                <w:sz w:val="20"/>
                <w:szCs w:val="20"/>
              </w:rPr>
              <w:t>2</w:t>
            </w:r>
          </w:p>
        </w:tc>
        <w:tc>
          <w:tcPr>
            <w:tcW w:w="761" w:type="dxa"/>
            <w:tcBorders>
              <w:top w:val="nil"/>
              <w:left w:val="single" w:sz="4" w:space="0" w:color="000000"/>
              <w:bottom w:val="single" w:sz="4" w:space="0" w:color="D9D9D9"/>
              <w:right w:val="nil"/>
            </w:tcBorders>
            <w:shd w:val="clear" w:color="auto" w:fill="auto"/>
            <w:noWrap/>
            <w:vAlign w:val="center"/>
            <w:hideMark/>
          </w:tcPr>
          <w:p w14:paraId="7CA91957" w14:textId="77777777" w:rsidR="009E3560" w:rsidRDefault="009E3560">
            <w:pPr>
              <w:jc w:val="right"/>
              <w:rPr>
                <w:color w:val="000000"/>
                <w:sz w:val="20"/>
                <w:szCs w:val="20"/>
              </w:rPr>
            </w:pPr>
            <w:r>
              <w:rPr>
                <w:color w:val="000000"/>
                <w:sz w:val="20"/>
                <w:szCs w:val="20"/>
              </w:rPr>
              <w:t>90</w:t>
            </w:r>
          </w:p>
        </w:tc>
        <w:tc>
          <w:tcPr>
            <w:tcW w:w="1800" w:type="dxa"/>
            <w:tcBorders>
              <w:top w:val="nil"/>
              <w:left w:val="nil"/>
              <w:bottom w:val="single" w:sz="4" w:space="0" w:color="D9D9D9"/>
              <w:right w:val="nil"/>
            </w:tcBorders>
            <w:shd w:val="clear" w:color="auto" w:fill="auto"/>
            <w:noWrap/>
            <w:vAlign w:val="center"/>
            <w:hideMark/>
          </w:tcPr>
          <w:p w14:paraId="7E3E1510" w14:textId="77777777" w:rsidR="009E3560" w:rsidRDefault="009E3560">
            <w:pPr>
              <w:jc w:val="right"/>
              <w:rPr>
                <w:color w:val="000000"/>
                <w:sz w:val="20"/>
                <w:szCs w:val="20"/>
              </w:rPr>
            </w:pPr>
            <w:r>
              <w:rPr>
                <w:color w:val="000000"/>
                <w:sz w:val="20"/>
                <w:szCs w:val="20"/>
              </w:rPr>
              <w:t>93 (93, 93)</w:t>
            </w:r>
          </w:p>
        </w:tc>
        <w:tc>
          <w:tcPr>
            <w:tcW w:w="1802" w:type="dxa"/>
            <w:tcBorders>
              <w:top w:val="nil"/>
              <w:left w:val="nil"/>
              <w:bottom w:val="single" w:sz="4" w:space="0" w:color="D9D9D9"/>
              <w:right w:val="single" w:sz="4" w:space="0" w:color="000000"/>
            </w:tcBorders>
            <w:shd w:val="clear" w:color="auto" w:fill="auto"/>
            <w:noWrap/>
            <w:vAlign w:val="center"/>
            <w:hideMark/>
          </w:tcPr>
          <w:p w14:paraId="2EBB0DC2" w14:textId="77777777" w:rsidR="009E3560" w:rsidRDefault="009E3560">
            <w:pPr>
              <w:jc w:val="right"/>
              <w:rPr>
                <w:color w:val="000000"/>
                <w:sz w:val="20"/>
                <w:szCs w:val="20"/>
              </w:rPr>
            </w:pPr>
            <w:r>
              <w:rPr>
                <w:color w:val="000000"/>
                <w:sz w:val="20"/>
                <w:szCs w:val="20"/>
              </w:rPr>
              <w:t>0.00 (0.00, 0.00)</w:t>
            </w:r>
          </w:p>
        </w:tc>
      </w:tr>
      <w:tr w:rsidR="009E3560" w14:paraId="40DC09BB" w14:textId="77777777" w:rsidTr="009E3560">
        <w:trPr>
          <w:trHeight w:val="320"/>
        </w:trPr>
        <w:tc>
          <w:tcPr>
            <w:tcW w:w="1780" w:type="dxa"/>
            <w:tcBorders>
              <w:top w:val="nil"/>
              <w:left w:val="single" w:sz="4" w:space="0" w:color="000000"/>
              <w:bottom w:val="single" w:sz="4" w:space="0" w:color="D9D9D9"/>
              <w:right w:val="nil"/>
            </w:tcBorders>
            <w:shd w:val="clear" w:color="auto" w:fill="auto"/>
            <w:noWrap/>
            <w:vAlign w:val="center"/>
            <w:hideMark/>
          </w:tcPr>
          <w:p w14:paraId="2F9B1D0C" w14:textId="77777777" w:rsidR="009E3560" w:rsidRDefault="009E3560">
            <w:pPr>
              <w:rPr>
                <w:color w:val="000000"/>
                <w:sz w:val="20"/>
                <w:szCs w:val="20"/>
              </w:rPr>
            </w:pPr>
            <w:r>
              <w:rPr>
                <w:color w:val="000000"/>
                <w:sz w:val="20"/>
                <w:szCs w:val="20"/>
              </w:rPr>
              <w:t>41. Massachusetts</w:t>
            </w:r>
          </w:p>
        </w:tc>
        <w:tc>
          <w:tcPr>
            <w:tcW w:w="821" w:type="dxa"/>
            <w:tcBorders>
              <w:top w:val="nil"/>
              <w:left w:val="single" w:sz="4" w:space="0" w:color="000000"/>
              <w:bottom w:val="single" w:sz="4" w:space="0" w:color="D9D9D9"/>
              <w:right w:val="nil"/>
            </w:tcBorders>
            <w:shd w:val="clear" w:color="auto" w:fill="auto"/>
            <w:noWrap/>
            <w:vAlign w:val="center"/>
            <w:hideMark/>
          </w:tcPr>
          <w:p w14:paraId="6CB61AD1" w14:textId="77777777" w:rsidR="009E3560" w:rsidRDefault="009E3560">
            <w:pPr>
              <w:jc w:val="right"/>
              <w:rPr>
                <w:color w:val="000000"/>
                <w:sz w:val="20"/>
                <w:szCs w:val="20"/>
              </w:rPr>
            </w:pPr>
            <w:r>
              <w:rPr>
                <w:color w:val="000000"/>
                <w:sz w:val="20"/>
                <w:szCs w:val="20"/>
              </w:rPr>
              <w:t>4</w:t>
            </w:r>
          </w:p>
        </w:tc>
        <w:tc>
          <w:tcPr>
            <w:tcW w:w="648" w:type="dxa"/>
            <w:tcBorders>
              <w:top w:val="nil"/>
              <w:left w:val="nil"/>
              <w:bottom w:val="single" w:sz="4" w:space="0" w:color="D9D9D9"/>
              <w:right w:val="single" w:sz="4" w:space="0" w:color="000000"/>
            </w:tcBorders>
            <w:shd w:val="clear" w:color="auto" w:fill="auto"/>
            <w:noWrap/>
            <w:vAlign w:val="center"/>
            <w:hideMark/>
          </w:tcPr>
          <w:p w14:paraId="212FAC61" w14:textId="77777777" w:rsidR="009E3560" w:rsidRDefault="009E3560">
            <w:pPr>
              <w:jc w:val="right"/>
              <w:rPr>
                <w:color w:val="000000"/>
                <w:sz w:val="20"/>
                <w:szCs w:val="20"/>
              </w:rPr>
            </w:pPr>
            <w:r>
              <w:rPr>
                <w:color w:val="000000"/>
                <w:sz w:val="20"/>
                <w:szCs w:val="20"/>
              </w:rPr>
              <w:t>4</w:t>
            </w:r>
          </w:p>
        </w:tc>
        <w:tc>
          <w:tcPr>
            <w:tcW w:w="763" w:type="dxa"/>
            <w:tcBorders>
              <w:top w:val="nil"/>
              <w:left w:val="nil"/>
              <w:bottom w:val="single" w:sz="4" w:space="0" w:color="D9D9D9"/>
              <w:right w:val="nil"/>
            </w:tcBorders>
            <w:shd w:val="clear" w:color="auto" w:fill="auto"/>
            <w:noWrap/>
            <w:vAlign w:val="center"/>
            <w:hideMark/>
          </w:tcPr>
          <w:p w14:paraId="3CF4C0CF" w14:textId="77777777" w:rsidR="009E3560" w:rsidRDefault="009E3560">
            <w:pPr>
              <w:jc w:val="right"/>
              <w:rPr>
                <w:color w:val="000000"/>
                <w:sz w:val="20"/>
                <w:szCs w:val="20"/>
              </w:rPr>
            </w:pPr>
            <w:r>
              <w:rPr>
                <w:color w:val="000000"/>
                <w:sz w:val="20"/>
                <w:szCs w:val="20"/>
              </w:rPr>
              <w:t>29</w:t>
            </w:r>
          </w:p>
        </w:tc>
        <w:tc>
          <w:tcPr>
            <w:tcW w:w="648" w:type="dxa"/>
            <w:tcBorders>
              <w:top w:val="nil"/>
              <w:left w:val="nil"/>
              <w:bottom w:val="single" w:sz="4" w:space="0" w:color="D9D9D9"/>
              <w:right w:val="nil"/>
            </w:tcBorders>
            <w:shd w:val="clear" w:color="auto" w:fill="auto"/>
            <w:noWrap/>
            <w:vAlign w:val="center"/>
            <w:hideMark/>
          </w:tcPr>
          <w:p w14:paraId="14958830" w14:textId="77777777" w:rsidR="009E3560" w:rsidRDefault="009E3560">
            <w:pPr>
              <w:jc w:val="right"/>
              <w:rPr>
                <w:color w:val="000000"/>
                <w:sz w:val="20"/>
                <w:szCs w:val="20"/>
              </w:rPr>
            </w:pPr>
            <w:r>
              <w:rPr>
                <w:color w:val="000000"/>
                <w:sz w:val="20"/>
                <w:szCs w:val="20"/>
              </w:rPr>
              <w:t>17</w:t>
            </w:r>
          </w:p>
        </w:tc>
        <w:tc>
          <w:tcPr>
            <w:tcW w:w="763" w:type="dxa"/>
            <w:tcBorders>
              <w:top w:val="nil"/>
              <w:left w:val="single" w:sz="4" w:space="0" w:color="000000"/>
              <w:bottom w:val="single" w:sz="4" w:space="0" w:color="D9D9D9"/>
              <w:right w:val="nil"/>
            </w:tcBorders>
            <w:shd w:val="clear" w:color="auto" w:fill="auto"/>
            <w:noWrap/>
            <w:vAlign w:val="center"/>
            <w:hideMark/>
          </w:tcPr>
          <w:p w14:paraId="47965BC0" w14:textId="77777777" w:rsidR="009E3560" w:rsidRDefault="009E3560">
            <w:pPr>
              <w:jc w:val="right"/>
              <w:rPr>
                <w:color w:val="000000"/>
                <w:sz w:val="20"/>
                <w:szCs w:val="20"/>
              </w:rPr>
            </w:pPr>
            <w:r>
              <w:rPr>
                <w:color w:val="000000"/>
                <w:sz w:val="20"/>
                <w:szCs w:val="20"/>
              </w:rPr>
              <w:t>0</w:t>
            </w:r>
          </w:p>
        </w:tc>
        <w:tc>
          <w:tcPr>
            <w:tcW w:w="648" w:type="dxa"/>
            <w:tcBorders>
              <w:top w:val="nil"/>
              <w:left w:val="nil"/>
              <w:bottom w:val="single" w:sz="4" w:space="0" w:color="D9D9D9"/>
              <w:right w:val="single" w:sz="4" w:space="0" w:color="000000"/>
            </w:tcBorders>
            <w:shd w:val="clear" w:color="auto" w:fill="auto"/>
            <w:noWrap/>
            <w:vAlign w:val="center"/>
            <w:hideMark/>
          </w:tcPr>
          <w:p w14:paraId="6E4AA512" w14:textId="77777777" w:rsidR="009E3560" w:rsidRDefault="009E3560">
            <w:pPr>
              <w:jc w:val="right"/>
              <w:rPr>
                <w:color w:val="000000"/>
                <w:sz w:val="20"/>
                <w:szCs w:val="20"/>
              </w:rPr>
            </w:pPr>
            <w:r>
              <w:rPr>
                <w:color w:val="000000"/>
                <w:sz w:val="20"/>
                <w:szCs w:val="20"/>
              </w:rPr>
              <w:t>0</w:t>
            </w:r>
          </w:p>
        </w:tc>
        <w:tc>
          <w:tcPr>
            <w:tcW w:w="763" w:type="dxa"/>
            <w:tcBorders>
              <w:top w:val="nil"/>
              <w:left w:val="nil"/>
              <w:bottom w:val="single" w:sz="4" w:space="0" w:color="D9D9D9"/>
              <w:right w:val="nil"/>
            </w:tcBorders>
            <w:shd w:val="clear" w:color="auto" w:fill="auto"/>
            <w:noWrap/>
            <w:vAlign w:val="center"/>
            <w:hideMark/>
          </w:tcPr>
          <w:p w14:paraId="40AB98F4" w14:textId="77777777" w:rsidR="009E3560" w:rsidRDefault="009E3560">
            <w:pPr>
              <w:jc w:val="right"/>
              <w:rPr>
                <w:color w:val="000000"/>
                <w:sz w:val="20"/>
                <w:szCs w:val="20"/>
              </w:rPr>
            </w:pPr>
            <w:r>
              <w:rPr>
                <w:color w:val="000000"/>
                <w:sz w:val="20"/>
                <w:szCs w:val="20"/>
              </w:rPr>
              <w:t>24</w:t>
            </w:r>
          </w:p>
        </w:tc>
        <w:tc>
          <w:tcPr>
            <w:tcW w:w="648" w:type="dxa"/>
            <w:tcBorders>
              <w:top w:val="nil"/>
              <w:left w:val="nil"/>
              <w:bottom w:val="single" w:sz="4" w:space="0" w:color="D9D9D9"/>
              <w:right w:val="nil"/>
            </w:tcBorders>
            <w:shd w:val="clear" w:color="auto" w:fill="auto"/>
            <w:noWrap/>
            <w:vAlign w:val="center"/>
            <w:hideMark/>
          </w:tcPr>
          <w:p w14:paraId="12179465" w14:textId="77777777" w:rsidR="009E3560" w:rsidRDefault="009E3560">
            <w:pPr>
              <w:jc w:val="right"/>
              <w:rPr>
                <w:color w:val="000000"/>
                <w:sz w:val="20"/>
                <w:szCs w:val="20"/>
              </w:rPr>
            </w:pPr>
            <w:r>
              <w:rPr>
                <w:color w:val="000000"/>
                <w:sz w:val="20"/>
                <w:szCs w:val="20"/>
              </w:rPr>
              <w:t>48</w:t>
            </w:r>
          </w:p>
        </w:tc>
        <w:tc>
          <w:tcPr>
            <w:tcW w:w="763" w:type="dxa"/>
            <w:tcBorders>
              <w:top w:val="nil"/>
              <w:left w:val="single" w:sz="4" w:space="0" w:color="000000"/>
              <w:bottom w:val="single" w:sz="4" w:space="0" w:color="D9D9D9"/>
              <w:right w:val="nil"/>
            </w:tcBorders>
            <w:shd w:val="clear" w:color="auto" w:fill="auto"/>
            <w:noWrap/>
            <w:vAlign w:val="center"/>
            <w:hideMark/>
          </w:tcPr>
          <w:p w14:paraId="2DA4B2AC" w14:textId="77777777" w:rsidR="009E3560" w:rsidRDefault="009E3560">
            <w:pPr>
              <w:jc w:val="right"/>
              <w:rPr>
                <w:color w:val="000000"/>
                <w:sz w:val="20"/>
                <w:szCs w:val="20"/>
              </w:rPr>
            </w:pPr>
            <w:r>
              <w:rPr>
                <w:color w:val="000000"/>
                <w:sz w:val="20"/>
                <w:szCs w:val="20"/>
              </w:rPr>
              <w:t>10</w:t>
            </w:r>
          </w:p>
        </w:tc>
        <w:tc>
          <w:tcPr>
            <w:tcW w:w="648" w:type="dxa"/>
            <w:tcBorders>
              <w:top w:val="nil"/>
              <w:left w:val="nil"/>
              <w:bottom w:val="single" w:sz="4" w:space="0" w:color="D9D9D9"/>
              <w:right w:val="single" w:sz="4" w:space="0" w:color="000000"/>
            </w:tcBorders>
            <w:shd w:val="clear" w:color="auto" w:fill="auto"/>
            <w:noWrap/>
            <w:vAlign w:val="center"/>
            <w:hideMark/>
          </w:tcPr>
          <w:p w14:paraId="22672B01" w14:textId="77777777" w:rsidR="009E3560" w:rsidRDefault="009E3560">
            <w:pPr>
              <w:jc w:val="right"/>
              <w:rPr>
                <w:color w:val="000000"/>
                <w:sz w:val="20"/>
                <w:szCs w:val="20"/>
              </w:rPr>
            </w:pPr>
            <w:r>
              <w:rPr>
                <w:color w:val="000000"/>
                <w:sz w:val="20"/>
                <w:szCs w:val="20"/>
              </w:rPr>
              <w:t>4</w:t>
            </w:r>
          </w:p>
        </w:tc>
        <w:tc>
          <w:tcPr>
            <w:tcW w:w="821" w:type="dxa"/>
            <w:tcBorders>
              <w:top w:val="nil"/>
              <w:left w:val="nil"/>
              <w:bottom w:val="single" w:sz="4" w:space="0" w:color="D9D9D9"/>
              <w:right w:val="nil"/>
            </w:tcBorders>
            <w:shd w:val="clear" w:color="auto" w:fill="auto"/>
            <w:noWrap/>
            <w:vAlign w:val="center"/>
            <w:hideMark/>
          </w:tcPr>
          <w:p w14:paraId="6AE999E1" w14:textId="77777777" w:rsidR="009E3560" w:rsidRDefault="009E3560">
            <w:pPr>
              <w:jc w:val="right"/>
              <w:rPr>
                <w:color w:val="000000"/>
                <w:sz w:val="20"/>
                <w:szCs w:val="20"/>
              </w:rPr>
            </w:pPr>
            <w:r>
              <w:rPr>
                <w:color w:val="000000"/>
                <w:sz w:val="20"/>
                <w:szCs w:val="20"/>
              </w:rPr>
              <w:t>9</w:t>
            </w:r>
          </w:p>
        </w:tc>
        <w:tc>
          <w:tcPr>
            <w:tcW w:w="662" w:type="dxa"/>
            <w:tcBorders>
              <w:top w:val="nil"/>
              <w:left w:val="nil"/>
              <w:bottom w:val="single" w:sz="4" w:space="0" w:color="D9D9D9"/>
              <w:right w:val="nil"/>
            </w:tcBorders>
            <w:shd w:val="clear" w:color="auto" w:fill="auto"/>
            <w:noWrap/>
            <w:vAlign w:val="center"/>
            <w:hideMark/>
          </w:tcPr>
          <w:p w14:paraId="1EC148BF" w14:textId="77777777" w:rsidR="009E3560" w:rsidRDefault="009E3560">
            <w:pPr>
              <w:jc w:val="right"/>
              <w:rPr>
                <w:color w:val="000000"/>
                <w:sz w:val="20"/>
                <w:szCs w:val="20"/>
              </w:rPr>
            </w:pPr>
            <w:r>
              <w:rPr>
                <w:color w:val="000000"/>
                <w:sz w:val="20"/>
                <w:szCs w:val="20"/>
              </w:rPr>
              <w:t>7</w:t>
            </w:r>
          </w:p>
        </w:tc>
        <w:tc>
          <w:tcPr>
            <w:tcW w:w="761" w:type="dxa"/>
            <w:tcBorders>
              <w:top w:val="nil"/>
              <w:left w:val="single" w:sz="4" w:space="0" w:color="000000"/>
              <w:bottom w:val="single" w:sz="4" w:space="0" w:color="D9D9D9"/>
              <w:right w:val="nil"/>
            </w:tcBorders>
            <w:shd w:val="clear" w:color="auto" w:fill="auto"/>
            <w:noWrap/>
            <w:vAlign w:val="center"/>
            <w:hideMark/>
          </w:tcPr>
          <w:p w14:paraId="78109289" w14:textId="77777777" w:rsidR="009E3560" w:rsidRDefault="009E3560">
            <w:pPr>
              <w:jc w:val="right"/>
              <w:rPr>
                <w:color w:val="000000"/>
                <w:sz w:val="20"/>
                <w:szCs w:val="20"/>
              </w:rPr>
            </w:pPr>
            <w:r>
              <w:rPr>
                <w:color w:val="000000"/>
                <w:sz w:val="20"/>
                <w:szCs w:val="20"/>
              </w:rPr>
              <w:t>76</w:t>
            </w:r>
          </w:p>
        </w:tc>
        <w:tc>
          <w:tcPr>
            <w:tcW w:w="1800" w:type="dxa"/>
            <w:tcBorders>
              <w:top w:val="nil"/>
              <w:left w:val="nil"/>
              <w:bottom w:val="single" w:sz="4" w:space="0" w:color="D9D9D9"/>
              <w:right w:val="nil"/>
            </w:tcBorders>
            <w:shd w:val="clear" w:color="auto" w:fill="auto"/>
            <w:noWrap/>
            <w:vAlign w:val="center"/>
            <w:hideMark/>
          </w:tcPr>
          <w:p w14:paraId="2ED29917" w14:textId="77777777" w:rsidR="009E3560" w:rsidRDefault="009E3560">
            <w:pPr>
              <w:jc w:val="right"/>
              <w:rPr>
                <w:color w:val="000000"/>
                <w:sz w:val="20"/>
                <w:szCs w:val="20"/>
              </w:rPr>
            </w:pPr>
            <w:r>
              <w:rPr>
                <w:color w:val="000000"/>
                <w:sz w:val="20"/>
                <w:szCs w:val="20"/>
              </w:rPr>
              <w:t>80 (66, 93)</w:t>
            </w:r>
          </w:p>
        </w:tc>
        <w:tc>
          <w:tcPr>
            <w:tcW w:w="1802" w:type="dxa"/>
            <w:tcBorders>
              <w:top w:val="nil"/>
              <w:left w:val="nil"/>
              <w:bottom w:val="single" w:sz="4" w:space="0" w:color="D9D9D9"/>
              <w:right w:val="single" w:sz="4" w:space="0" w:color="000000"/>
            </w:tcBorders>
            <w:shd w:val="clear" w:color="auto" w:fill="auto"/>
            <w:noWrap/>
            <w:vAlign w:val="center"/>
            <w:hideMark/>
          </w:tcPr>
          <w:p w14:paraId="6047E2FE" w14:textId="77777777" w:rsidR="009E3560" w:rsidRDefault="009E3560">
            <w:pPr>
              <w:jc w:val="right"/>
              <w:rPr>
                <w:color w:val="000000"/>
                <w:sz w:val="20"/>
                <w:szCs w:val="20"/>
              </w:rPr>
            </w:pPr>
            <w:r>
              <w:rPr>
                <w:color w:val="000000"/>
                <w:sz w:val="20"/>
                <w:szCs w:val="20"/>
              </w:rPr>
              <w:t>0.15 (0.00, 0.35)</w:t>
            </w:r>
          </w:p>
        </w:tc>
      </w:tr>
      <w:tr w:rsidR="009E3560" w14:paraId="128476A3" w14:textId="77777777" w:rsidTr="009E3560">
        <w:trPr>
          <w:trHeight w:val="320"/>
        </w:trPr>
        <w:tc>
          <w:tcPr>
            <w:tcW w:w="1780" w:type="dxa"/>
            <w:tcBorders>
              <w:top w:val="nil"/>
              <w:left w:val="single" w:sz="4" w:space="0" w:color="000000"/>
              <w:bottom w:val="single" w:sz="4" w:space="0" w:color="D9D9D9"/>
              <w:right w:val="nil"/>
            </w:tcBorders>
            <w:shd w:val="clear" w:color="auto" w:fill="auto"/>
            <w:noWrap/>
            <w:vAlign w:val="center"/>
            <w:hideMark/>
          </w:tcPr>
          <w:p w14:paraId="546E3482" w14:textId="77777777" w:rsidR="009E3560" w:rsidRDefault="009E3560">
            <w:pPr>
              <w:rPr>
                <w:color w:val="000000"/>
                <w:sz w:val="20"/>
                <w:szCs w:val="20"/>
              </w:rPr>
            </w:pPr>
            <w:r>
              <w:rPr>
                <w:color w:val="000000"/>
                <w:sz w:val="20"/>
                <w:szCs w:val="20"/>
              </w:rPr>
              <w:t>42. Wyoming</w:t>
            </w:r>
          </w:p>
        </w:tc>
        <w:tc>
          <w:tcPr>
            <w:tcW w:w="821" w:type="dxa"/>
            <w:tcBorders>
              <w:top w:val="nil"/>
              <w:left w:val="single" w:sz="4" w:space="0" w:color="000000"/>
              <w:bottom w:val="single" w:sz="4" w:space="0" w:color="D9D9D9"/>
              <w:right w:val="nil"/>
            </w:tcBorders>
            <w:shd w:val="clear" w:color="auto" w:fill="auto"/>
            <w:noWrap/>
            <w:vAlign w:val="center"/>
            <w:hideMark/>
          </w:tcPr>
          <w:p w14:paraId="22E13672" w14:textId="77777777" w:rsidR="009E3560" w:rsidRDefault="009E3560">
            <w:pPr>
              <w:jc w:val="right"/>
              <w:rPr>
                <w:color w:val="000000"/>
                <w:sz w:val="20"/>
                <w:szCs w:val="20"/>
              </w:rPr>
            </w:pPr>
            <w:r>
              <w:rPr>
                <w:color w:val="000000"/>
                <w:sz w:val="20"/>
                <w:szCs w:val="20"/>
              </w:rPr>
              <w:t>109</w:t>
            </w:r>
          </w:p>
        </w:tc>
        <w:tc>
          <w:tcPr>
            <w:tcW w:w="648" w:type="dxa"/>
            <w:tcBorders>
              <w:top w:val="nil"/>
              <w:left w:val="nil"/>
              <w:bottom w:val="single" w:sz="4" w:space="0" w:color="D9D9D9"/>
              <w:right w:val="single" w:sz="4" w:space="0" w:color="000000"/>
            </w:tcBorders>
            <w:shd w:val="clear" w:color="auto" w:fill="auto"/>
            <w:noWrap/>
            <w:vAlign w:val="center"/>
            <w:hideMark/>
          </w:tcPr>
          <w:p w14:paraId="34F27760" w14:textId="77777777" w:rsidR="009E3560" w:rsidRDefault="009E3560">
            <w:pPr>
              <w:jc w:val="right"/>
              <w:rPr>
                <w:color w:val="000000"/>
                <w:sz w:val="20"/>
                <w:szCs w:val="20"/>
              </w:rPr>
            </w:pPr>
            <w:r>
              <w:rPr>
                <w:color w:val="000000"/>
                <w:sz w:val="20"/>
                <w:szCs w:val="20"/>
              </w:rPr>
              <w:t>113</w:t>
            </w:r>
          </w:p>
        </w:tc>
        <w:tc>
          <w:tcPr>
            <w:tcW w:w="763" w:type="dxa"/>
            <w:tcBorders>
              <w:top w:val="nil"/>
              <w:left w:val="nil"/>
              <w:bottom w:val="single" w:sz="4" w:space="0" w:color="D9D9D9"/>
              <w:right w:val="nil"/>
            </w:tcBorders>
            <w:shd w:val="clear" w:color="auto" w:fill="auto"/>
            <w:noWrap/>
            <w:vAlign w:val="center"/>
            <w:hideMark/>
          </w:tcPr>
          <w:p w14:paraId="54DA6E0C" w14:textId="77777777" w:rsidR="009E3560" w:rsidRDefault="009E3560">
            <w:pPr>
              <w:jc w:val="right"/>
              <w:rPr>
                <w:color w:val="000000"/>
                <w:sz w:val="20"/>
                <w:szCs w:val="20"/>
              </w:rPr>
            </w:pPr>
            <w:r>
              <w:rPr>
                <w:color w:val="000000"/>
                <w:sz w:val="20"/>
                <w:szCs w:val="20"/>
              </w:rPr>
              <w:t>281</w:t>
            </w:r>
          </w:p>
        </w:tc>
        <w:tc>
          <w:tcPr>
            <w:tcW w:w="648" w:type="dxa"/>
            <w:tcBorders>
              <w:top w:val="nil"/>
              <w:left w:val="nil"/>
              <w:bottom w:val="single" w:sz="4" w:space="0" w:color="D9D9D9"/>
              <w:right w:val="nil"/>
            </w:tcBorders>
            <w:shd w:val="clear" w:color="auto" w:fill="auto"/>
            <w:noWrap/>
            <w:vAlign w:val="center"/>
            <w:hideMark/>
          </w:tcPr>
          <w:p w14:paraId="5ABCA9D6" w14:textId="77777777" w:rsidR="009E3560" w:rsidRDefault="009E3560">
            <w:pPr>
              <w:jc w:val="right"/>
              <w:rPr>
                <w:color w:val="000000"/>
                <w:sz w:val="20"/>
                <w:szCs w:val="20"/>
              </w:rPr>
            </w:pPr>
            <w:r>
              <w:rPr>
                <w:color w:val="000000"/>
                <w:sz w:val="20"/>
                <w:szCs w:val="20"/>
              </w:rPr>
              <w:t>142</w:t>
            </w:r>
          </w:p>
        </w:tc>
        <w:tc>
          <w:tcPr>
            <w:tcW w:w="763" w:type="dxa"/>
            <w:tcBorders>
              <w:top w:val="nil"/>
              <w:left w:val="single" w:sz="4" w:space="0" w:color="000000"/>
              <w:bottom w:val="single" w:sz="4" w:space="0" w:color="D9D9D9"/>
              <w:right w:val="nil"/>
            </w:tcBorders>
            <w:shd w:val="clear" w:color="auto" w:fill="auto"/>
            <w:noWrap/>
            <w:vAlign w:val="center"/>
            <w:hideMark/>
          </w:tcPr>
          <w:p w14:paraId="12CC4AAA" w14:textId="77777777" w:rsidR="009E3560" w:rsidRDefault="009E3560">
            <w:pPr>
              <w:jc w:val="right"/>
              <w:rPr>
                <w:color w:val="000000"/>
                <w:sz w:val="20"/>
                <w:szCs w:val="20"/>
              </w:rPr>
            </w:pPr>
            <w:r>
              <w:rPr>
                <w:color w:val="000000"/>
                <w:sz w:val="20"/>
                <w:szCs w:val="20"/>
              </w:rPr>
              <w:t>200</w:t>
            </w:r>
          </w:p>
        </w:tc>
        <w:tc>
          <w:tcPr>
            <w:tcW w:w="648" w:type="dxa"/>
            <w:tcBorders>
              <w:top w:val="nil"/>
              <w:left w:val="nil"/>
              <w:bottom w:val="single" w:sz="4" w:space="0" w:color="D9D9D9"/>
              <w:right w:val="single" w:sz="4" w:space="0" w:color="000000"/>
            </w:tcBorders>
            <w:shd w:val="clear" w:color="auto" w:fill="auto"/>
            <w:noWrap/>
            <w:vAlign w:val="center"/>
            <w:hideMark/>
          </w:tcPr>
          <w:p w14:paraId="42592005" w14:textId="77777777" w:rsidR="009E3560" w:rsidRDefault="009E3560">
            <w:pPr>
              <w:jc w:val="right"/>
              <w:rPr>
                <w:color w:val="000000"/>
                <w:sz w:val="20"/>
                <w:szCs w:val="20"/>
              </w:rPr>
            </w:pPr>
            <w:r>
              <w:rPr>
                <w:color w:val="000000"/>
                <w:sz w:val="20"/>
                <w:szCs w:val="20"/>
              </w:rPr>
              <w:t>-186</w:t>
            </w:r>
          </w:p>
        </w:tc>
        <w:tc>
          <w:tcPr>
            <w:tcW w:w="763" w:type="dxa"/>
            <w:tcBorders>
              <w:top w:val="nil"/>
              <w:left w:val="nil"/>
              <w:bottom w:val="single" w:sz="4" w:space="0" w:color="D9D9D9"/>
              <w:right w:val="nil"/>
            </w:tcBorders>
            <w:shd w:val="clear" w:color="auto" w:fill="auto"/>
            <w:noWrap/>
            <w:vAlign w:val="center"/>
            <w:hideMark/>
          </w:tcPr>
          <w:p w14:paraId="702E257F" w14:textId="77777777" w:rsidR="009E3560" w:rsidRDefault="009E3560">
            <w:pPr>
              <w:jc w:val="right"/>
              <w:rPr>
                <w:color w:val="000000"/>
                <w:sz w:val="20"/>
                <w:szCs w:val="20"/>
              </w:rPr>
            </w:pPr>
            <w:r>
              <w:rPr>
                <w:color w:val="000000"/>
                <w:sz w:val="20"/>
                <w:szCs w:val="20"/>
              </w:rPr>
              <w:t>6</w:t>
            </w:r>
          </w:p>
        </w:tc>
        <w:tc>
          <w:tcPr>
            <w:tcW w:w="648" w:type="dxa"/>
            <w:tcBorders>
              <w:top w:val="nil"/>
              <w:left w:val="nil"/>
              <w:bottom w:val="single" w:sz="4" w:space="0" w:color="D9D9D9"/>
              <w:right w:val="nil"/>
            </w:tcBorders>
            <w:shd w:val="clear" w:color="auto" w:fill="auto"/>
            <w:noWrap/>
            <w:vAlign w:val="center"/>
            <w:hideMark/>
          </w:tcPr>
          <w:p w14:paraId="3561767E" w14:textId="77777777" w:rsidR="009E3560" w:rsidRDefault="009E3560">
            <w:pPr>
              <w:jc w:val="right"/>
              <w:rPr>
                <w:color w:val="000000"/>
                <w:sz w:val="20"/>
                <w:szCs w:val="20"/>
              </w:rPr>
            </w:pPr>
            <w:r>
              <w:rPr>
                <w:color w:val="000000"/>
                <w:sz w:val="20"/>
                <w:szCs w:val="20"/>
              </w:rPr>
              <w:t>10</w:t>
            </w:r>
          </w:p>
        </w:tc>
        <w:tc>
          <w:tcPr>
            <w:tcW w:w="763" w:type="dxa"/>
            <w:tcBorders>
              <w:top w:val="nil"/>
              <w:left w:val="single" w:sz="4" w:space="0" w:color="000000"/>
              <w:bottom w:val="single" w:sz="4" w:space="0" w:color="D9D9D9"/>
              <w:right w:val="nil"/>
            </w:tcBorders>
            <w:shd w:val="clear" w:color="auto" w:fill="auto"/>
            <w:noWrap/>
            <w:vAlign w:val="center"/>
            <w:hideMark/>
          </w:tcPr>
          <w:p w14:paraId="770B9543" w14:textId="77777777" w:rsidR="009E3560" w:rsidRDefault="009E3560">
            <w:pPr>
              <w:jc w:val="right"/>
              <w:rPr>
                <w:color w:val="000000"/>
                <w:sz w:val="20"/>
                <w:szCs w:val="20"/>
              </w:rPr>
            </w:pPr>
            <w:r>
              <w:rPr>
                <w:color w:val="000000"/>
                <w:sz w:val="20"/>
                <w:szCs w:val="20"/>
              </w:rPr>
              <w:t>1</w:t>
            </w:r>
          </w:p>
        </w:tc>
        <w:tc>
          <w:tcPr>
            <w:tcW w:w="648" w:type="dxa"/>
            <w:tcBorders>
              <w:top w:val="nil"/>
              <w:left w:val="nil"/>
              <w:bottom w:val="single" w:sz="4" w:space="0" w:color="D9D9D9"/>
              <w:right w:val="single" w:sz="4" w:space="0" w:color="000000"/>
            </w:tcBorders>
            <w:shd w:val="clear" w:color="auto" w:fill="auto"/>
            <w:noWrap/>
            <w:vAlign w:val="center"/>
            <w:hideMark/>
          </w:tcPr>
          <w:p w14:paraId="126A3536" w14:textId="77777777" w:rsidR="009E3560" w:rsidRDefault="009E3560">
            <w:pPr>
              <w:jc w:val="right"/>
              <w:rPr>
                <w:color w:val="000000"/>
                <w:sz w:val="20"/>
                <w:szCs w:val="20"/>
              </w:rPr>
            </w:pPr>
            <w:r>
              <w:rPr>
                <w:color w:val="000000"/>
                <w:sz w:val="20"/>
                <w:szCs w:val="20"/>
              </w:rPr>
              <w:t>0</w:t>
            </w:r>
          </w:p>
        </w:tc>
        <w:tc>
          <w:tcPr>
            <w:tcW w:w="821" w:type="dxa"/>
            <w:tcBorders>
              <w:top w:val="nil"/>
              <w:left w:val="nil"/>
              <w:bottom w:val="single" w:sz="4" w:space="0" w:color="D9D9D9"/>
              <w:right w:val="nil"/>
            </w:tcBorders>
            <w:shd w:val="clear" w:color="auto" w:fill="auto"/>
            <w:noWrap/>
            <w:vAlign w:val="center"/>
            <w:hideMark/>
          </w:tcPr>
          <w:p w14:paraId="0F88147D" w14:textId="77777777" w:rsidR="009E3560" w:rsidRDefault="009E3560">
            <w:pPr>
              <w:jc w:val="right"/>
              <w:rPr>
                <w:color w:val="000000"/>
                <w:sz w:val="20"/>
                <w:szCs w:val="20"/>
              </w:rPr>
            </w:pPr>
            <w:r>
              <w:rPr>
                <w:color w:val="000000"/>
                <w:sz w:val="20"/>
                <w:szCs w:val="20"/>
              </w:rPr>
              <w:t>3</w:t>
            </w:r>
          </w:p>
        </w:tc>
        <w:tc>
          <w:tcPr>
            <w:tcW w:w="662" w:type="dxa"/>
            <w:tcBorders>
              <w:top w:val="nil"/>
              <w:left w:val="nil"/>
              <w:bottom w:val="single" w:sz="4" w:space="0" w:color="D9D9D9"/>
              <w:right w:val="nil"/>
            </w:tcBorders>
            <w:shd w:val="clear" w:color="auto" w:fill="auto"/>
            <w:noWrap/>
            <w:vAlign w:val="center"/>
            <w:hideMark/>
          </w:tcPr>
          <w:p w14:paraId="7286B7E7" w14:textId="77777777" w:rsidR="009E3560" w:rsidRDefault="009E3560">
            <w:pPr>
              <w:jc w:val="right"/>
              <w:rPr>
                <w:color w:val="000000"/>
                <w:sz w:val="20"/>
                <w:szCs w:val="20"/>
              </w:rPr>
            </w:pPr>
            <w:r>
              <w:rPr>
                <w:color w:val="000000"/>
                <w:sz w:val="20"/>
                <w:szCs w:val="20"/>
              </w:rPr>
              <w:t>1</w:t>
            </w:r>
          </w:p>
        </w:tc>
        <w:tc>
          <w:tcPr>
            <w:tcW w:w="761" w:type="dxa"/>
            <w:tcBorders>
              <w:top w:val="nil"/>
              <w:left w:val="single" w:sz="4" w:space="0" w:color="000000"/>
              <w:bottom w:val="single" w:sz="4" w:space="0" w:color="D9D9D9"/>
              <w:right w:val="nil"/>
            </w:tcBorders>
            <w:shd w:val="clear" w:color="auto" w:fill="auto"/>
            <w:noWrap/>
            <w:vAlign w:val="center"/>
            <w:hideMark/>
          </w:tcPr>
          <w:p w14:paraId="354A1779" w14:textId="77777777" w:rsidR="009E3560" w:rsidRDefault="009E3560">
            <w:pPr>
              <w:jc w:val="right"/>
              <w:rPr>
                <w:color w:val="000000"/>
                <w:sz w:val="20"/>
                <w:szCs w:val="20"/>
              </w:rPr>
            </w:pPr>
            <w:r>
              <w:rPr>
                <w:color w:val="000000"/>
                <w:sz w:val="20"/>
                <w:szCs w:val="20"/>
              </w:rPr>
              <w:t>601</w:t>
            </w:r>
          </w:p>
        </w:tc>
        <w:tc>
          <w:tcPr>
            <w:tcW w:w="1800" w:type="dxa"/>
            <w:tcBorders>
              <w:top w:val="nil"/>
              <w:left w:val="nil"/>
              <w:bottom w:val="single" w:sz="4" w:space="0" w:color="D9D9D9"/>
              <w:right w:val="nil"/>
            </w:tcBorders>
            <w:shd w:val="clear" w:color="auto" w:fill="auto"/>
            <w:noWrap/>
            <w:vAlign w:val="center"/>
            <w:hideMark/>
          </w:tcPr>
          <w:p w14:paraId="76734EDA" w14:textId="77777777" w:rsidR="009E3560" w:rsidRDefault="009E3560">
            <w:pPr>
              <w:jc w:val="right"/>
              <w:rPr>
                <w:color w:val="000000"/>
                <w:sz w:val="20"/>
                <w:szCs w:val="20"/>
              </w:rPr>
            </w:pPr>
            <w:r>
              <w:rPr>
                <w:color w:val="000000"/>
                <w:sz w:val="20"/>
                <w:szCs w:val="20"/>
              </w:rPr>
              <w:t>80 (-194, 279)</w:t>
            </w:r>
          </w:p>
        </w:tc>
        <w:tc>
          <w:tcPr>
            <w:tcW w:w="1802" w:type="dxa"/>
            <w:tcBorders>
              <w:top w:val="nil"/>
              <w:left w:val="nil"/>
              <w:bottom w:val="single" w:sz="4" w:space="0" w:color="D9D9D9"/>
              <w:right w:val="single" w:sz="4" w:space="0" w:color="000000"/>
            </w:tcBorders>
            <w:shd w:val="clear" w:color="auto" w:fill="auto"/>
            <w:noWrap/>
            <w:vAlign w:val="center"/>
            <w:hideMark/>
          </w:tcPr>
          <w:p w14:paraId="40A4EF7D" w14:textId="77777777" w:rsidR="009E3560" w:rsidRDefault="009E3560">
            <w:pPr>
              <w:jc w:val="right"/>
              <w:rPr>
                <w:color w:val="000000"/>
                <w:sz w:val="20"/>
                <w:szCs w:val="20"/>
              </w:rPr>
            </w:pPr>
            <w:r>
              <w:rPr>
                <w:color w:val="000000"/>
                <w:sz w:val="20"/>
                <w:szCs w:val="20"/>
              </w:rPr>
              <w:t>0.68 (0.48, 0.86)</w:t>
            </w:r>
          </w:p>
        </w:tc>
      </w:tr>
      <w:tr w:rsidR="009E3560" w14:paraId="0B1D5E55" w14:textId="77777777" w:rsidTr="009E3560">
        <w:trPr>
          <w:trHeight w:val="320"/>
        </w:trPr>
        <w:tc>
          <w:tcPr>
            <w:tcW w:w="1780" w:type="dxa"/>
            <w:tcBorders>
              <w:top w:val="nil"/>
              <w:left w:val="single" w:sz="4" w:space="0" w:color="000000"/>
              <w:bottom w:val="single" w:sz="4" w:space="0" w:color="D9D9D9"/>
              <w:right w:val="nil"/>
            </w:tcBorders>
            <w:shd w:val="clear" w:color="auto" w:fill="auto"/>
            <w:noWrap/>
            <w:vAlign w:val="center"/>
            <w:hideMark/>
          </w:tcPr>
          <w:p w14:paraId="7EC81816" w14:textId="77777777" w:rsidR="009E3560" w:rsidRDefault="009E3560">
            <w:pPr>
              <w:rPr>
                <w:color w:val="000000"/>
                <w:sz w:val="20"/>
                <w:szCs w:val="20"/>
              </w:rPr>
            </w:pPr>
            <w:r>
              <w:rPr>
                <w:color w:val="000000"/>
                <w:sz w:val="20"/>
                <w:szCs w:val="20"/>
              </w:rPr>
              <w:t>43. Vermont</w:t>
            </w:r>
          </w:p>
        </w:tc>
        <w:tc>
          <w:tcPr>
            <w:tcW w:w="821" w:type="dxa"/>
            <w:tcBorders>
              <w:top w:val="nil"/>
              <w:left w:val="single" w:sz="4" w:space="0" w:color="000000"/>
              <w:bottom w:val="single" w:sz="4" w:space="0" w:color="D9D9D9"/>
              <w:right w:val="nil"/>
            </w:tcBorders>
            <w:shd w:val="clear" w:color="auto" w:fill="auto"/>
            <w:noWrap/>
            <w:vAlign w:val="center"/>
            <w:hideMark/>
          </w:tcPr>
          <w:p w14:paraId="5D511221" w14:textId="77777777" w:rsidR="009E3560" w:rsidRDefault="009E3560">
            <w:pPr>
              <w:jc w:val="right"/>
              <w:rPr>
                <w:color w:val="000000"/>
                <w:sz w:val="20"/>
                <w:szCs w:val="20"/>
              </w:rPr>
            </w:pPr>
            <w:r>
              <w:rPr>
                <w:color w:val="000000"/>
                <w:sz w:val="20"/>
                <w:szCs w:val="20"/>
              </w:rPr>
              <w:t>38</w:t>
            </w:r>
          </w:p>
        </w:tc>
        <w:tc>
          <w:tcPr>
            <w:tcW w:w="648" w:type="dxa"/>
            <w:tcBorders>
              <w:top w:val="nil"/>
              <w:left w:val="nil"/>
              <w:bottom w:val="single" w:sz="4" w:space="0" w:color="D9D9D9"/>
              <w:right w:val="single" w:sz="4" w:space="0" w:color="000000"/>
            </w:tcBorders>
            <w:shd w:val="clear" w:color="auto" w:fill="auto"/>
            <w:noWrap/>
            <w:vAlign w:val="center"/>
            <w:hideMark/>
          </w:tcPr>
          <w:p w14:paraId="0A316BDC" w14:textId="77777777" w:rsidR="009E3560" w:rsidRDefault="009E3560">
            <w:pPr>
              <w:jc w:val="right"/>
              <w:rPr>
                <w:color w:val="000000"/>
                <w:sz w:val="20"/>
                <w:szCs w:val="20"/>
              </w:rPr>
            </w:pPr>
            <w:r>
              <w:rPr>
                <w:color w:val="000000"/>
                <w:sz w:val="20"/>
                <w:szCs w:val="20"/>
              </w:rPr>
              <w:t>29</w:t>
            </w:r>
          </w:p>
        </w:tc>
        <w:tc>
          <w:tcPr>
            <w:tcW w:w="763" w:type="dxa"/>
            <w:tcBorders>
              <w:top w:val="nil"/>
              <w:left w:val="nil"/>
              <w:bottom w:val="single" w:sz="4" w:space="0" w:color="D9D9D9"/>
              <w:right w:val="nil"/>
            </w:tcBorders>
            <w:shd w:val="clear" w:color="auto" w:fill="auto"/>
            <w:noWrap/>
            <w:vAlign w:val="center"/>
            <w:hideMark/>
          </w:tcPr>
          <w:p w14:paraId="250391AB" w14:textId="77777777" w:rsidR="009E3560" w:rsidRDefault="009E3560">
            <w:pPr>
              <w:jc w:val="right"/>
              <w:rPr>
                <w:color w:val="000000"/>
                <w:sz w:val="20"/>
                <w:szCs w:val="20"/>
              </w:rPr>
            </w:pPr>
            <w:r>
              <w:rPr>
                <w:color w:val="000000"/>
                <w:sz w:val="20"/>
                <w:szCs w:val="20"/>
              </w:rPr>
              <w:t>1</w:t>
            </w:r>
          </w:p>
        </w:tc>
        <w:tc>
          <w:tcPr>
            <w:tcW w:w="648" w:type="dxa"/>
            <w:tcBorders>
              <w:top w:val="nil"/>
              <w:left w:val="nil"/>
              <w:bottom w:val="single" w:sz="4" w:space="0" w:color="D9D9D9"/>
              <w:right w:val="nil"/>
            </w:tcBorders>
            <w:shd w:val="clear" w:color="auto" w:fill="auto"/>
            <w:noWrap/>
            <w:vAlign w:val="center"/>
            <w:hideMark/>
          </w:tcPr>
          <w:p w14:paraId="14F8102F" w14:textId="77777777" w:rsidR="009E3560" w:rsidRDefault="009E3560">
            <w:pPr>
              <w:jc w:val="right"/>
              <w:rPr>
                <w:color w:val="000000"/>
                <w:sz w:val="20"/>
                <w:szCs w:val="20"/>
              </w:rPr>
            </w:pPr>
            <w:r>
              <w:rPr>
                <w:color w:val="000000"/>
                <w:sz w:val="20"/>
                <w:szCs w:val="20"/>
              </w:rPr>
              <w:t>0</w:t>
            </w:r>
          </w:p>
        </w:tc>
        <w:tc>
          <w:tcPr>
            <w:tcW w:w="763" w:type="dxa"/>
            <w:tcBorders>
              <w:top w:val="nil"/>
              <w:left w:val="single" w:sz="4" w:space="0" w:color="000000"/>
              <w:bottom w:val="single" w:sz="4" w:space="0" w:color="D9D9D9"/>
              <w:right w:val="nil"/>
            </w:tcBorders>
            <w:shd w:val="clear" w:color="auto" w:fill="auto"/>
            <w:noWrap/>
            <w:vAlign w:val="center"/>
            <w:hideMark/>
          </w:tcPr>
          <w:p w14:paraId="0B91A45C" w14:textId="77777777" w:rsidR="009E3560" w:rsidRDefault="009E3560">
            <w:pPr>
              <w:jc w:val="right"/>
              <w:rPr>
                <w:color w:val="000000"/>
                <w:sz w:val="20"/>
                <w:szCs w:val="20"/>
              </w:rPr>
            </w:pPr>
            <w:r>
              <w:rPr>
                <w:color w:val="000000"/>
                <w:sz w:val="20"/>
                <w:szCs w:val="20"/>
              </w:rPr>
              <w:t>0</w:t>
            </w:r>
          </w:p>
        </w:tc>
        <w:tc>
          <w:tcPr>
            <w:tcW w:w="648" w:type="dxa"/>
            <w:tcBorders>
              <w:top w:val="nil"/>
              <w:left w:val="nil"/>
              <w:bottom w:val="single" w:sz="4" w:space="0" w:color="D9D9D9"/>
              <w:right w:val="single" w:sz="4" w:space="0" w:color="000000"/>
            </w:tcBorders>
            <w:shd w:val="clear" w:color="auto" w:fill="auto"/>
            <w:noWrap/>
            <w:vAlign w:val="center"/>
            <w:hideMark/>
          </w:tcPr>
          <w:p w14:paraId="6D5B0342" w14:textId="77777777" w:rsidR="009E3560" w:rsidRDefault="009E3560">
            <w:pPr>
              <w:jc w:val="right"/>
              <w:rPr>
                <w:color w:val="000000"/>
                <w:sz w:val="20"/>
                <w:szCs w:val="20"/>
              </w:rPr>
            </w:pPr>
            <w:r>
              <w:rPr>
                <w:color w:val="000000"/>
                <w:sz w:val="20"/>
                <w:szCs w:val="20"/>
              </w:rPr>
              <w:t>0</w:t>
            </w:r>
          </w:p>
        </w:tc>
        <w:tc>
          <w:tcPr>
            <w:tcW w:w="763" w:type="dxa"/>
            <w:tcBorders>
              <w:top w:val="nil"/>
              <w:left w:val="nil"/>
              <w:bottom w:val="single" w:sz="4" w:space="0" w:color="D9D9D9"/>
              <w:right w:val="nil"/>
            </w:tcBorders>
            <w:shd w:val="clear" w:color="auto" w:fill="auto"/>
            <w:noWrap/>
            <w:vAlign w:val="center"/>
            <w:hideMark/>
          </w:tcPr>
          <w:p w14:paraId="5798F0C3" w14:textId="77777777" w:rsidR="009E3560" w:rsidRDefault="009E3560">
            <w:pPr>
              <w:jc w:val="right"/>
              <w:rPr>
                <w:color w:val="000000"/>
                <w:sz w:val="20"/>
                <w:szCs w:val="20"/>
              </w:rPr>
            </w:pPr>
            <w:r>
              <w:rPr>
                <w:color w:val="000000"/>
                <w:sz w:val="20"/>
                <w:szCs w:val="20"/>
              </w:rPr>
              <w:t>6</w:t>
            </w:r>
          </w:p>
        </w:tc>
        <w:tc>
          <w:tcPr>
            <w:tcW w:w="648" w:type="dxa"/>
            <w:tcBorders>
              <w:top w:val="nil"/>
              <w:left w:val="nil"/>
              <w:bottom w:val="single" w:sz="4" w:space="0" w:color="D9D9D9"/>
              <w:right w:val="nil"/>
            </w:tcBorders>
            <w:shd w:val="clear" w:color="auto" w:fill="auto"/>
            <w:noWrap/>
            <w:vAlign w:val="center"/>
            <w:hideMark/>
          </w:tcPr>
          <w:p w14:paraId="2159575C" w14:textId="77777777" w:rsidR="009E3560" w:rsidRDefault="009E3560">
            <w:pPr>
              <w:jc w:val="right"/>
              <w:rPr>
                <w:color w:val="000000"/>
                <w:sz w:val="20"/>
                <w:szCs w:val="20"/>
              </w:rPr>
            </w:pPr>
            <w:r>
              <w:rPr>
                <w:color w:val="000000"/>
                <w:sz w:val="20"/>
                <w:szCs w:val="20"/>
              </w:rPr>
              <w:t>13</w:t>
            </w:r>
          </w:p>
        </w:tc>
        <w:tc>
          <w:tcPr>
            <w:tcW w:w="763" w:type="dxa"/>
            <w:tcBorders>
              <w:top w:val="nil"/>
              <w:left w:val="single" w:sz="4" w:space="0" w:color="000000"/>
              <w:bottom w:val="single" w:sz="4" w:space="0" w:color="D9D9D9"/>
              <w:right w:val="nil"/>
            </w:tcBorders>
            <w:shd w:val="clear" w:color="auto" w:fill="auto"/>
            <w:noWrap/>
            <w:vAlign w:val="center"/>
            <w:hideMark/>
          </w:tcPr>
          <w:p w14:paraId="7B793B2F" w14:textId="77777777" w:rsidR="009E3560" w:rsidRDefault="009E3560">
            <w:pPr>
              <w:jc w:val="right"/>
              <w:rPr>
                <w:color w:val="000000"/>
                <w:sz w:val="20"/>
                <w:szCs w:val="20"/>
              </w:rPr>
            </w:pPr>
            <w:r>
              <w:rPr>
                <w:color w:val="000000"/>
                <w:sz w:val="20"/>
                <w:szCs w:val="20"/>
              </w:rPr>
              <w:t>1</w:t>
            </w:r>
          </w:p>
        </w:tc>
        <w:tc>
          <w:tcPr>
            <w:tcW w:w="648" w:type="dxa"/>
            <w:tcBorders>
              <w:top w:val="nil"/>
              <w:left w:val="nil"/>
              <w:bottom w:val="single" w:sz="4" w:space="0" w:color="D9D9D9"/>
              <w:right w:val="single" w:sz="4" w:space="0" w:color="000000"/>
            </w:tcBorders>
            <w:shd w:val="clear" w:color="auto" w:fill="auto"/>
            <w:noWrap/>
            <w:vAlign w:val="center"/>
            <w:hideMark/>
          </w:tcPr>
          <w:p w14:paraId="74E08750" w14:textId="77777777" w:rsidR="009E3560" w:rsidRDefault="009E3560">
            <w:pPr>
              <w:jc w:val="right"/>
              <w:rPr>
                <w:color w:val="000000"/>
                <w:sz w:val="20"/>
                <w:szCs w:val="20"/>
              </w:rPr>
            </w:pPr>
            <w:r>
              <w:rPr>
                <w:color w:val="000000"/>
                <w:sz w:val="20"/>
                <w:szCs w:val="20"/>
              </w:rPr>
              <w:t>1</w:t>
            </w:r>
          </w:p>
        </w:tc>
        <w:tc>
          <w:tcPr>
            <w:tcW w:w="821" w:type="dxa"/>
            <w:tcBorders>
              <w:top w:val="nil"/>
              <w:left w:val="nil"/>
              <w:bottom w:val="single" w:sz="4" w:space="0" w:color="D9D9D9"/>
              <w:right w:val="nil"/>
            </w:tcBorders>
            <w:shd w:val="clear" w:color="auto" w:fill="auto"/>
            <w:noWrap/>
            <w:vAlign w:val="center"/>
            <w:hideMark/>
          </w:tcPr>
          <w:p w14:paraId="64B3F109" w14:textId="77777777" w:rsidR="009E3560" w:rsidRDefault="009E3560">
            <w:pPr>
              <w:jc w:val="right"/>
              <w:rPr>
                <w:color w:val="000000"/>
                <w:sz w:val="20"/>
                <w:szCs w:val="20"/>
              </w:rPr>
            </w:pPr>
            <w:r>
              <w:rPr>
                <w:color w:val="000000"/>
                <w:sz w:val="20"/>
                <w:szCs w:val="20"/>
              </w:rPr>
              <w:t>6</w:t>
            </w:r>
          </w:p>
        </w:tc>
        <w:tc>
          <w:tcPr>
            <w:tcW w:w="662" w:type="dxa"/>
            <w:tcBorders>
              <w:top w:val="nil"/>
              <w:left w:val="nil"/>
              <w:bottom w:val="single" w:sz="4" w:space="0" w:color="D9D9D9"/>
              <w:right w:val="nil"/>
            </w:tcBorders>
            <w:shd w:val="clear" w:color="auto" w:fill="auto"/>
            <w:noWrap/>
            <w:vAlign w:val="center"/>
            <w:hideMark/>
          </w:tcPr>
          <w:p w14:paraId="6632D28A" w14:textId="77777777" w:rsidR="009E3560" w:rsidRDefault="009E3560">
            <w:pPr>
              <w:jc w:val="right"/>
              <w:rPr>
                <w:color w:val="000000"/>
                <w:sz w:val="20"/>
                <w:szCs w:val="20"/>
              </w:rPr>
            </w:pPr>
            <w:r>
              <w:rPr>
                <w:color w:val="000000"/>
                <w:sz w:val="20"/>
                <w:szCs w:val="20"/>
              </w:rPr>
              <w:t>3</w:t>
            </w:r>
          </w:p>
        </w:tc>
        <w:tc>
          <w:tcPr>
            <w:tcW w:w="761" w:type="dxa"/>
            <w:tcBorders>
              <w:top w:val="nil"/>
              <w:left w:val="single" w:sz="4" w:space="0" w:color="000000"/>
              <w:bottom w:val="single" w:sz="4" w:space="0" w:color="D9D9D9"/>
              <w:right w:val="nil"/>
            </w:tcBorders>
            <w:shd w:val="clear" w:color="auto" w:fill="auto"/>
            <w:noWrap/>
            <w:vAlign w:val="center"/>
            <w:hideMark/>
          </w:tcPr>
          <w:p w14:paraId="46C3E408" w14:textId="77777777" w:rsidR="009E3560" w:rsidRDefault="009E3560">
            <w:pPr>
              <w:jc w:val="right"/>
              <w:rPr>
                <w:color w:val="000000"/>
                <w:sz w:val="20"/>
                <w:szCs w:val="20"/>
              </w:rPr>
            </w:pPr>
            <w:r>
              <w:rPr>
                <w:color w:val="000000"/>
                <w:sz w:val="20"/>
                <w:szCs w:val="20"/>
              </w:rPr>
              <w:t>52</w:t>
            </w:r>
          </w:p>
        </w:tc>
        <w:tc>
          <w:tcPr>
            <w:tcW w:w="1800" w:type="dxa"/>
            <w:tcBorders>
              <w:top w:val="nil"/>
              <w:left w:val="nil"/>
              <w:bottom w:val="single" w:sz="4" w:space="0" w:color="D9D9D9"/>
              <w:right w:val="nil"/>
            </w:tcBorders>
            <w:shd w:val="clear" w:color="auto" w:fill="auto"/>
            <w:noWrap/>
            <w:vAlign w:val="center"/>
            <w:hideMark/>
          </w:tcPr>
          <w:p w14:paraId="640FCFF6" w14:textId="77777777" w:rsidR="009E3560" w:rsidRDefault="009E3560">
            <w:pPr>
              <w:jc w:val="right"/>
              <w:rPr>
                <w:color w:val="000000"/>
                <w:sz w:val="20"/>
                <w:szCs w:val="20"/>
              </w:rPr>
            </w:pPr>
            <w:r>
              <w:rPr>
                <w:color w:val="000000"/>
                <w:sz w:val="20"/>
                <w:szCs w:val="20"/>
              </w:rPr>
              <w:t>46 (45, 49)</w:t>
            </w:r>
          </w:p>
        </w:tc>
        <w:tc>
          <w:tcPr>
            <w:tcW w:w="1802" w:type="dxa"/>
            <w:tcBorders>
              <w:top w:val="nil"/>
              <w:left w:val="nil"/>
              <w:bottom w:val="single" w:sz="4" w:space="0" w:color="D9D9D9"/>
              <w:right w:val="single" w:sz="4" w:space="0" w:color="000000"/>
            </w:tcBorders>
            <w:shd w:val="clear" w:color="auto" w:fill="auto"/>
            <w:noWrap/>
            <w:vAlign w:val="center"/>
            <w:hideMark/>
          </w:tcPr>
          <w:p w14:paraId="4DA9EE07" w14:textId="77777777" w:rsidR="009E3560" w:rsidRDefault="009E3560">
            <w:pPr>
              <w:jc w:val="right"/>
              <w:rPr>
                <w:color w:val="000000"/>
                <w:sz w:val="20"/>
                <w:szCs w:val="20"/>
              </w:rPr>
            </w:pPr>
            <w:r>
              <w:rPr>
                <w:color w:val="000000"/>
                <w:sz w:val="20"/>
                <w:szCs w:val="20"/>
              </w:rPr>
              <w:t>0.02 (0.00, 0.07)</w:t>
            </w:r>
          </w:p>
        </w:tc>
      </w:tr>
      <w:tr w:rsidR="009E3560" w14:paraId="50E8EB41" w14:textId="77777777" w:rsidTr="009E3560">
        <w:trPr>
          <w:trHeight w:val="320"/>
        </w:trPr>
        <w:tc>
          <w:tcPr>
            <w:tcW w:w="1780" w:type="dxa"/>
            <w:tcBorders>
              <w:top w:val="nil"/>
              <w:left w:val="single" w:sz="4" w:space="0" w:color="000000"/>
              <w:bottom w:val="single" w:sz="4" w:space="0" w:color="D9D9D9"/>
              <w:right w:val="nil"/>
            </w:tcBorders>
            <w:shd w:val="clear" w:color="auto" w:fill="auto"/>
            <w:noWrap/>
            <w:vAlign w:val="center"/>
            <w:hideMark/>
          </w:tcPr>
          <w:p w14:paraId="00B8A9EA" w14:textId="77777777" w:rsidR="009E3560" w:rsidRDefault="009E3560">
            <w:pPr>
              <w:rPr>
                <w:color w:val="000000"/>
                <w:sz w:val="20"/>
                <w:szCs w:val="20"/>
              </w:rPr>
            </w:pPr>
            <w:r>
              <w:rPr>
                <w:color w:val="000000"/>
                <w:sz w:val="20"/>
                <w:szCs w:val="20"/>
              </w:rPr>
              <w:t>44. Connecticut</w:t>
            </w:r>
          </w:p>
        </w:tc>
        <w:tc>
          <w:tcPr>
            <w:tcW w:w="821" w:type="dxa"/>
            <w:tcBorders>
              <w:top w:val="nil"/>
              <w:left w:val="single" w:sz="4" w:space="0" w:color="000000"/>
              <w:bottom w:val="single" w:sz="4" w:space="0" w:color="D9D9D9"/>
              <w:right w:val="nil"/>
            </w:tcBorders>
            <w:shd w:val="clear" w:color="auto" w:fill="auto"/>
            <w:noWrap/>
            <w:vAlign w:val="center"/>
            <w:hideMark/>
          </w:tcPr>
          <w:p w14:paraId="475B30FA" w14:textId="77777777" w:rsidR="009E3560" w:rsidRDefault="009E3560">
            <w:pPr>
              <w:jc w:val="right"/>
              <w:rPr>
                <w:color w:val="000000"/>
                <w:sz w:val="20"/>
                <w:szCs w:val="20"/>
              </w:rPr>
            </w:pPr>
            <w:r>
              <w:rPr>
                <w:color w:val="000000"/>
                <w:sz w:val="20"/>
                <w:szCs w:val="20"/>
              </w:rPr>
              <w:t>8</w:t>
            </w:r>
          </w:p>
        </w:tc>
        <w:tc>
          <w:tcPr>
            <w:tcW w:w="648" w:type="dxa"/>
            <w:tcBorders>
              <w:top w:val="nil"/>
              <w:left w:val="nil"/>
              <w:bottom w:val="single" w:sz="4" w:space="0" w:color="D9D9D9"/>
              <w:right w:val="single" w:sz="4" w:space="0" w:color="000000"/>
            </w:tcBorders>
            <w:shd w:val="clear" w:color="auto" w:fill="auto"/>
            <w:noWrap/>
            <w:vAlign w:val="center"/>
            <w:hideMark/>
          </w:tcPr>
          <w:p w14:paraId="1072BECA" w14:textId="77777777" w:rsidR="009E3560" w:rsidRDefault="009E3560">
            <w:pPr>
              <w:jc w:val="right"/>
              <w:rPr>
                <w:color w:val="000000"/>
                <w:sz w:val="20"/>
                <w:szCs w:val="20"/>
              </w:rPr>
            </w:pPr>
            <w:r>
              <w:rPr>
                <w:color w:val="000000"/>
                <w:sz w:val="20"/>
                <w:szCs w:val="20"/>
              </w:rPr>
              <w:t>5</w:t>
            </w:r>
          </w:p>
        </w:tc>
        <w:tc>
          <w:tcPr>
            <w:tcW w:w="763" w:type="dxa"/>
            <w:tcBorders>
              <w:top w:val="nil"/>
              <w:left w:val="nil"/>
              <w:bottom w:val="single" w:sz="4" w:space="0" w:color="D9D9D9"/>
              <w:right w:val="nil"/>
            </w:tcBorders>
            <w:shd w:val="clear" w:color="auto" w:fill="auto"/>
            <w:noWrap/>
            <w:vAlign w:val="center"/>
            <w:hideMark/>
          </w:tcPr>
          <w:p w14:paraId="1D0E13C4" w14:textId="77777777" w:rsidR="009E3560" w:rsidRDefault="009E3560">
            <w:pPr>
              <w:jc w:val="right"/>
              <w:rPr>
                <w:color w:val="000000"/>
                <w:sz w:val="20"/>
                <w:szCs w:val="20"/>
              </w:rPr>
            </w:pPr>
            <w:r>
              <w:rPr>
                <w:color w:val="000000"/>
                <w:sz w:val="20"/>
                <w:szCs w:val="20"/>
              </w:rPr>
              <w:t>12</w:t>
            </w:r>
          </w:p>
        </w:tc>
        <w:tc>
          <w:tcPr>
            <w:tcW w:w="648" w:type="dxa"/>
            <w:tcBorders>
              <w:top w:val="nil"/>
              <w:left w:val="nil"/>
              <w:bottom w:val="single" w:sz="4" w:space="0" w:color="D9D9D9"/>
              <w:right w:val="nil"/>
            </w:tcBorders>
            <w:shd w:val="clear" w:color="auto" w:fill="auto"/>
            <w:noWrap/>
            <w:vAlign w:val="center"/>
            <w:hideMark/>
          </w:tcPr>
          <w:p w14:paraId="40190B83" w14:textId="77777777" w:rsidR="009E3560" w:rsidRDefault="009E3560">
            <w:pPr>
              <w:jc w:val="right"/>
              <w:rPr>
                <w:color w:val="000000"/>
                <w:sz w:val="20"/>
                <w:szCs w:val="20"/>
              </w:rPr>
            </w:pPr>
            <w:r>
              <w:rPr>
                <w:color w:val="000000"/>
                <w:sz w:val="20"/>
                <w:szCs w:val="20"/>
              </w:rPr>
              <w:t>8</w:t>
            </w:r>
          </w:p>
        </w:tc>
        <w:tc>
          <w:tcPr>
            <w:tcW w:w="763" w:type="dxa"/>
            <w:tcBorders>
              <w:top w:val="nil"/>
              <w:left w:val="single" w:sz="4" w:space="0" w:color="000000"/>
              <w:bottom w:val="single" w:sz="4" w:space="0" w:color="D9D9D9"/>
              <w:right w:val="nil"/>
            </w:tcBorders>
            <w:shd w:val="clear" w:color="auto" w:fill="auto"/>
            <w:noWrap/>
            <w:vAlign w:val="center"/>
            <w:hideMark/>
          </w:tcPr>
          <w:p w14:paraId="1BDB7B1B" w14:textId="77777777" w:rsidR="009E3560" w:rsidRDefault="009E3560">
            <w:pPr>
              <w:jc w:val="right"/>
              <w:rPr>
                <w:color w:val="000000"/>
                <w:sz w:val="20"/>
                <w:szCs w:val="20"/>
              </w:rPr>
            </w:pPr>
            <w:r>
              <w:rPr>
                <w:color w:val="000000"/>
                <w:sz w:val="20"/>
                <w:szCs w:val="20"/>
              </w:rPr>
              <w:t>0</w:t>
            </w:r>
          </w:p>
        </w:tc>
        <w:tc>
          <w:tcPr>
            <w:tcW w:w="648" w:type="dxa"/>
            <w:tcBorders>
              <w:top w:val="nil"/>
              <w:left w:val="nil"/>
              <w:bottom w:val="single" w:sz="4" w:space="0" w:color="D9D9D9"/>
              <w:right w:val="single" w:sz="4" w:space="0" w:color="000000"/>
            </w:tcBorders>
            <w:shd w:val="clear" w:color="auto" w:fill="auto"/>
            <w:noWrap/>
            <w:vAlign w:val="center"/>
            <w:hideMark/>
          </w:tcPr>
          <w:p w14:paraId="4E0E7E78" w14:textId="77777777" w:rsidR="009E3560" w:rsidRDefault="009E3560">
            <w:pPr>
              <w:jc w:val="right"/>
              <w:rPr>
                <w:color w:val="000000"/>
                <w:sz w:val="20"/>
                <w:szCs w:val="20"/>
              </w:rPr>
            </w:pPr>
            <w:r>
              <w:rPr>
                <w:color w:val="000000"/>
                <w:sz w:val="20"/>
                <w:szCs w:val="20"/>
              </w:rPr>
              <w:t>0</w:t>
            </w:r>
          </w:p>
        </w:tc>
        <w:tc>
          <w:tcPr>
            <w:tcW w:w="763" w:type="dxa"/>
            <w:tcBorders>
              <w:top w:val="nil"/>
              <w:left w:val="nil"/>
              <w:bottom w:val="single" w:sz="4" w:space="0" w:color="D9D9D9"/>
              <w:right w:val="nil"/>
            </w:tcBorders>
            <w:shd w:val="clear" w:color="auto" w:fill="auto"/>
            <w:noWrap/>
            <w:vAlign w:val="center"/>
            <w:hideMark/>
          </w:tcPr>
          <w:p w14:paraId="1D169C42" w14:textId="77777777" w:rsidR="009E3560" w:rsidRDefault="009E3560">
            <w:pPr>
              <w:jc w:val="right"/>
              <w:rPr>
                <w:color w:val="000000"/>
                <w:sz w:val="20"/>
                <w:szCs w:val="20"/>
              </w:rPr>
            </w:pPr>
            <w:r>
              <w:rPr>
                <w:color w:val="000000"/>
                <w:sz w:val="20"/>
                <w:szCs w:val="20"/>
              </w:rPr>
              <w:t>8</w:t>
            </w:r>
          </w:p>
        </w:tc>
        <w:tc>
          <w:tcPr>
            <w:tcW w:w="648" w:type="dxa"/>
            <w:tcBorders>
              <w:top w:val="nil"/>
              <w:left w:val="nil"/>
              <w:bottom w:val="single" w:sz="4" w:space="0" w:color="D9D9D9"/>
              <w:right w:val="nil"/>
            </w:tcBorders>
            <w:shd w:val="clear" w:color="auto" w:fill="auto"/>
            <w:noWrap/>
            <w:vAlign w:val="center"/>
            <w:hideMark/>
          </w:tcPr>
          <w:p w14:paraId="07756194" w14:textId="77777777" w:rsidR="009E3560" w:rsidRDefault="009E3560">
            <w:pPr>
              <w:jc w:val="right"/>
              <w:rPr>
                <w:color w:val="000000"/>
                <w:sz w:val="20"/>
                <w:szCs w:val="20"/>
              </w:rPr>
            </w:pPr>
            <w:r>
              <w:rPr>
                <w:color w:val="000000"/>
                <w:sz w:val="20"/>
                <w:szCs w:val="20"/>
              </w:rPr>
              <w:t>15</w:t>
            </w:r>
          </w:p>
        </w:tc>
        <w:tc>
          <w:tcPr>
            <w:tcW w:w="763" w:type="dxa"/>
            <w:tcBorders>
              <w:top w:val="nil"/>
              <w:left w:val="single" w:sz="4" w:space="0" w:color="000000"/>
              <w:bottom w:val="single" w:sz="4" w:space="0" w:color="D9D9D9"/>
              <w:right w:val="nil"/>
            </w:tcBorders>
            <w:shd w:val="clear" w:color="auto" w:fill="auto"/>
            <w:noWrap/>
            <w:vAlign w:val="center"/>
            <w:hideMark/>
          </w:tcPr>
          <w:p w14:paraId="3D2D16D3" w14:textId="77777777" w:rsidR="009E3560" w:rsidRDefault="009E3560">
            <w:pPr>
              <w:jc w:val="right"/>
              <w:rPr>
                <w:color w:val="000000"/>
                <w:sz w:val="20"/>
                <w:szCs w:val="20"/>
              </w:rPr>
            </w:pPr>
            <w:r>
              <w:rPr>
                <w:color w:val="000000"/>
                <w:sz w:val="20"/>
                <w:szCs w:val="20"/>
              </w:rPr>
              <w:t>5</w:t>
            </w:r>
          </w:p>
        </w:tc>
        <w:tc>
          <w:tcPr>
            <w:tcW w:w="648" w:type="dxa"/>
            <w:tcBorders>
              <w:top w:val="nil"/>
              <w:left w:val="nil"/>
              <w:bottom w:val="single" w:sz="4" w:space="0" w:color="D9D9D9"/>
              <w:right w:val="single" w:sz="4" w:space="0" w:color="000000"/>
            </w:tcBorders>
            <w:shd w:val="clear" w:color="auto" w:fill="auto"/>
            <w:noWrap/>
            <w:vAlign w:val="center"/>
            <w:hideMark/>
          </w:tcPr>
          <w:p w14:paraId="05D16F01" w14:textId="77777777" w:rsidR="009E3560" w:rsidRDefault="009E3560">
            <w:pPr>
              <w:jc w:val="right"/>
              <w:rPr>
                <w:color w:val="000000"/>
                <w:sz w:val="20"/>
                <w:szCs w:val="20"/>
              </w:rPr>
            </w:pPr>
            <w:r>
              <w:rPr>
                <w:color w:val="000000"/>
                <w:sz w:val="20"/>
                <w:szCs w:val="20"/>
              </w:rPr>
              <w:t>12</w:t>
            </w:r>
          </w:p>
        </w:tc>
        <w:tc>
          <w:tcPr>
            <w:tcW w:w="821" w:type="dxa"/>
            <w:tcBorders>
              <w:top w:val="nil"/>
              <w:left w:val="nil"/>
              <w:bottom w:val="single" w:sz="4" w:space="0" w:color="D9D9D9"/>
              <w:right w:val="nil"/>
            </w:tcBorders>
            <w:shd w:val="clear" w:color="auto" w:fill="auto"/>
            <w:noWrap/>
            <w:vAlign w:val="center"/>
            <w:hideMark/>
          </w:tcPr>
          <w:p w14:paraId="4E9C1E61" w14:textId="77777777" w:rsidR="009E3560" w:rsidRDefault="009E3560">
            <w:pPr>
              <w:jc w:val="right"/>
              <w:rPr>
                <w:color w:val="000000"/>
                <w:sz w:val="20"/>
                <w:szCs w:val="20"/>
              </w:rPr>
            </w:pPr>
            <w:r>
              <w:rPr>
                <w:color w:val="000000"/>
                <w:sz w:val="20"/>
                <w:szCs w:val="20"/>
              </w:rPr>
              <w:t>5</w:t>
            </w:r>
          </w:p>
        </w:tc>
        <w:tc>
          <w:tcPr>
            <w:tcW w:w="662" w:type="dxa"/>
            <w:tcBorders>
              <w:top w:val="nil"/>
              <w:left w:val="nil"/>
              <w:bottom w:val="single" w:sz="4" w:space="0" w:color="D9D9D9"/>
              <w:right w:val="nil"/>
            </w:tcBorders>
            <w:shd w:val="clear" w:color="auto" w:fill="auto"/>
            <w:noWrap/>
            <w:vAlign w:val="center"/>
            <w:hideMark/>
          </w:tcPr>
          <w:p w14:paraId="56463EBC" w14:textId="77777777" w:rsidR="009E3560" w:rsidRDefault="009E3560">
            <w:pPr>
              <w:jc w:val="right"/>
              <w:rPr>
                <w:color w:val="000000"/>
                <w:sz w:val="20"/>
                <w:szCs w:val="20"/>
              </w:rPr>
            </w:pPr>
            <w:r>
              <w:rPr>
                <w:color w:val="000000"/>
                <w:sz w:val="20"/>
                <w:szCs w:val="20"/>
              </w:rPr>
              <w:t>4</w:t>
            </w:r>
          </w:p>
        </w:tc>
        <w:tc>
          <w:tcPr>
            <w:tcW w:w="761" w:type="dxa"/>
            <w:tcBorders>
              <w:top w:val="nil"/>
              <w:left w:val="single" w:sz="4" w:space="0" w:color="000000"/>
              <w:bottom w:val="single" w:sz="4" w:space="0" w:color="D9D9D9"/>
              <w:right w:val="nil"/>
            </w:tcBorders>
            <w:shd w:val="clear" w:color="auto" w:fill="auto"/>
            <w:noWrap/>
            <w:vAlign w:val="center"/>
            <w:hideMark/>
          </w:tcPr>
          <w:p w14:paraId="5FE1A7C8" w14:textId="77777777" w:rsidR="009E3560" w:rsidRDefault="009E3560">
            <w:pPr>
              <w:jc w:val="right"/>
              <w:rPr>
                <w:color w:val="000000"/>
                <w:sz w:val="20"/>
                <w:szCs w:val="20"/>
              </w:rPr>
            </w:pPr>
            <w:r>
              <w:rPr>
                <w:color w:val="000000"/>
                <w:sz w:val="20"/>
                <w:szCs w:val="20"/>
              </w:rPr>
              <w:t>38</w:t>
            </w:r>
          </w:p>
        </w:tc>
        <w:tc>
          <w:tcPr>
            <w:tcW w:w="1800" w:type="dxa"/>
            <w:tcBorders>
              <w:top w:val="nil"/>
              <w:left w:val="nil"/>
              <w:bottom w:val="single" w:sz="4" w:space="0" w:color="D9D9D9"/>
              <w:right w:val="nil"/>
            </w:tcBorders>
            <w:shd w:val="clear" w:color="auto" w:fill="auto"/>
            <w:noWrap/>
            <w:vAlign w:val="center"/>
            <w:hideMark/>
          </w:tcPr>
          <w:p w14:paraId="6EEE9CAA" w14:textId="77777777" w:rsidR="009E3560" w:rsidRDefault="009E3560">
            <w:pPr>
              <w:jc w:val="right"/>
              <w:rPr>
                <w:color w:val="000000"/>
                <w:sz w:val="20"/>
                <w:szCs w:val="20"/>
              </w:rPr>
            </w:pPr>
            <w:r>
              <w:rPr>
                <w:color w:val="000000"/>
                <w:sz w:val="20"/>
                <w:szCs w:val="20"/>
              </w:rPr>
              <w:t>45 (35, 51)</w:t>
            </w:r>
          </w:p>
        </w:tc>
        <w:tc>
          <w:tcPr>
            <w:tcW w:w="1802" w:type="dxa"/>
            <w:tcBorders>
              <w:top w:val="nil"/>
              <w:left w:val="nil"/>
              <w:bottom w:val="single" w:sz="4" w:space="0" w:color="D9D9D9"/>
              <w:right w:val="single" w:sz="4" w:space="0" w:color="000000"/>
            </w:tcBorders>
            <w:shd w:val="clear" w:color="auto" w:fill="auto"/>
            <w:noWrap/>
            <w:vAlign w:val="center"/>
            <w:hideMark/>
          </w:tcPr>
          <w:p w14:paraId="52FD0D02" w14:textId="77777777" w:rsidR="009E3560" w:rsidRDefault="009E3560">
            <w:pPr>
              <w:jc w:val="right"/>
              <w:rPr>
                <w:color w:val="000000"/>
                <w:sz w:val="20"/>
                <w:szCs w:val="20"/>
              </w:rPr>
            </w:pPr>
            <w:r>
              <w:rPr>
                <w:color w:val="000000"/>
                <w:sz w:val="20"/>
                <w:szCs w:val="20"/>
              </w:rPr>
              <w:t>0.26 (0.01, 0.50)</w:t>
            </w:r>
          </w:p>
        </w:tc>
      </w:tr>
      <w:tr w:rsidR="009E3560" w14:paraId="73941198" w14:textId="77777777" w:rsidTr="009E3560">
        <w:trPr>
          <w:trHeight w:val="320"/>
        </w:trPr>
        <w:tc>
          <w:tcPr>
            <w:tcW w:w="1780" w:type="dxa"/>
            <w:tcBorders>
              <w:top w:val="nil"/>
              <w:left w:val="single" w:sz="4" w:space="0" w:color="000000"/>
              <w:bottom w:val="single" w:sz="4" w:space="0" w:color="D9D9D9"/>
              <w:right w:val="nil"/>
            </w:tcBorders>
            <w:shd w:val="clear" w:color="auto" w:fill="auto"/>
            <w:noWrap/>
            <w:vAlign w:val="center"/>
            <w:hideMark/>
          </w:tcPr>
          <w:p w14:paraId="1295FB2D" w14:textId="77777777" w:rsidR="009E3560" w:rsidRDefault="009E3560">
            <w:pPr>
              <w:rPr>
                <w:color w:val="000000"/>
                <w:sz w:val="20"/>
                <w:szCs w:val="20"/>
              </w:rPr>
            </w:pPr>
            <w:r>
              <w:rPr>
                <w:color w:val="000000"/>
                <w:sz w:val="20"/>
                <w:szCs w:val="20"/>
              </w:rPr>
              <w:t>45. Maine</w:t>
            </w:r>
          </w:p>
        </w:tc>
        <w:tc>
          <w:tcPr>
            <w:tcW w:w="821" w:type="dxa"/>
            <w:tcBorders>
              <w:top w:val="nil"/>
              <w:left w:val="single" w:sz="4" w:space="0" w:color="000000"/>
              <w:bottom w:val="single" w:sz="4" w:space="0" w:color="D9D9D9"/>
              <w:right w:val="nil"/>
            </w:tcBorders>
            <w:shd w:val="clear" w:color="auto" w:fill="auto"/>
            <w:noWrap/>
            <w:vAlign w:val="center"/>
            <w:hideMark/>
          </w:tcPr>
          <w:p w14:paraId="1ED1A9AB" w14:textId="77777777" w:rsidR="009E3560" w:rsidRDefault="009E3560">
            <w:pPr>
              <w:jc w:val="right"/>
              <w:rPr>
                <w:color w:val="000000"/>
                <w:sz w:val="20"/>
                <w:szCs w:val="20"/>
              </w:rPr>
            </w:pPr>
            <w:r>
              <w:rPr>
                <w:color w:val="000000"/>
                <w:sz w:val="20"/>
                <w:szCs w:val="20"/>
              </w:rPr>
              <w:t>11</w:t>
            </w:r>
          </w:p>
        </w:tc>
        <w:tc>
          <w:tcPr>
            <w:tcW w:w="648" w:type="dxa"/>
            <w:tcBorders>
              <w:top w:val="nil"/>
              <w:left w:val="nil"/>
              <w:bottom w:val="single" w:sz="4" w:space="0" w:color="D9D9D9"/>
              <w:right w:val="single" w:sz="4" w:space="0" w:color="000000"/>
            </w:tcBorders>
            <w:shd w:val="clear" w:color="auto" w:fill="auto"/>
            <w:noWrap/>
            <w:vAlign w:val="center"/>
            <w:hideMark/>
          </w:tcPr>
          <w:p w14:paraId="6C66C110" w14:textId="77777777" w:rsidR="009E3560" w:rsidRDefault="009E3560">
            <w:pPr>
              <w:jc w:val="right"/>
              <w:rPr>
                <w:color w:val="000000"/>
                <w:sz w:val="20"/>
                <w:szCs w:val="20"/>
              </w:rPr>
            </w:pPr>
            <w:r>
              <w:rPr>
                <w:color w:val="000000"/>
                <w:sz w:val="20"/>
                <w:szCs w:val="20"/>
              </w:rPr>
              <w:t>10</w:t>
            </w:r>
          </w:p>
        </w:tc>
        <w:tc>
          <w:tcPr>
            <w:tcW w:w="763" w:type="dxa"/>
            <w:tcBorders>
              <w:top w:val="nil"/>
              <w:left w:val="nil"/>
              <w:bottom w:val="single" w:sz="4" w:space="0" w:color="D9D9D9"/>
              <w:right w:val="nil"/>
            </w:tcBorders>
            <w:shd w:val="clear" w:color="auto" w:fill="auto"/>
            <w:noWrap/>
            <w:vAlign w:val="center"/>
            <w:hideMark/>
          </w:tcPr>
          <w:p w14:paraId="3D0968A4" w14:textId="77777777" w:rsidR="009E3560" w:rsidRDefault="009E3560">
            <w:pPr>
              <w:jc w:val="right"/>
              <w:rPr>
                <w:color w:val="000000"/>
                <w:sz w:val="20"/>
                <w:szCs w:val="20"/>
              </w:rPr>
            </w:pPr>
            <w:r>
              <w:rPr>
                <w:color w:val="000000"/>
                <w:sz w:val="20"/>
                <w:szCs w:val="20"/>
              </w:rPr>
              <w:t>4</w:t>
            </w:r>
          </w:p>
        </w:tc>
        <w:tc>
          <w:tcPr>
            <w:tcW w:w="648" w:type="dxa"/>
            <w:tcBorders>
              <w:top w:val="nil"/>
              <w:left w:val="nil"/>
              <w:bottom w:val="single" w:sz="4" w:space="0" w:color="D9D9D9"/>
              <w:right w:val="nil"/>
            </w:tcBorders>
            <w:shd w:val="clear" w:color="auto" w:fill="auto"/>
            <w:noWrap/>
            <w:vAlign w:val="center"/>
            <w:hideMark/>
          </w:tcPr>
          <w:p w14:paraId="2D002FB9" w14:textId="77777777" w:rsidR="009E3560" w:rsidRDefault="009E3560">
            <w:pPr>
              <w:jc w:val="right"/>
              <w:rPr>
                <w:color w:val="000000"/>
                <w:sz w:val="20"/>
                <w:szCs w:val="20"/>
              </w:rPr>
            </w:pPr>
            <w:r>
              <w:rPr>
                <w:color w:val="000000"/>
                <w:sz w:val="20"/>
                <w:szCs w:val="20"/>
              </w:rPr>
              <w:t>2</w:t>
            </w:r>
          </w:p>
        </w:tc>
        <w:tc>
          <w:tcPr>
            <w:tcW w:w="763" w:type="dxa"/>
            <w:tcBorders>
              <w:top w:val="nil"/>
              <w:left w:val="single" w:sz="4" w:space="0" w:color="000000"/>
              <w:bottom w:val="single" w:sz="4" w:space="0" w:color="D9D9D9"/>
              <w:right w:val="nil"/>
            </w:tcBorders>
            <w:shd w:val="clear" w:color="auto" w:fill="auto"/>
            <w:noWrap/>
            <w:vAlign w:val="center"/>
            <w:hideMark/>
          </w:tcPr>
          <w:p w14:paraId="7B33A55E" w14:textId="77777777" w:rsidR="009E3560" w:rsidRDefault="009E3560">
            <w:pPr>
              <w:jc w:val="right"/>
              <w:rPr>
                <w:color w:val="000000"/>
                <w:sz w:val="20"/>
                <w:szCs w:val="20"/>
              </w:rPr>
            </w:pPr>
            <w:r>
              <w:rPr>
                <w:color w:val="000000"/>
                <w:sz w:val="20"/>
                <w:szCs w:val="20"/>
              </w:rPr>
              <w:t>0</w:t>
            </w:r>
          </w:p>
        </w:tc>
        <w:tc>
          <w:tcPr>
            <w:tcW w:w="648" w:type="dxa"/>
            <w:tcBorders>
              <w:top w:val="nil"/>
              <w:left w:val="nil"/>
              <w:bottom w:val="single" w:sz="4" w:space="0" w:color="D9D9D9"/>
              <w:right w:val="single" w:sz="4" w:space="0" w:color="000000"/>
            </w:tcBorders>
            <w:shd w:val="clear" w:color="auto" w:fill="auto"/>
            <w:noWrap/>
            <w:vAlign w:val="center"/>
            <w:hideMark/>
          </w:tcPr>
          <w:p w14:paraId="075C0D33" w14:textId="77777777" w:rsidR="009E3560" w:rsidRDefault="009E3560">
            <w:pPr>
              <w:jc w:val="right"/>
              <w:rPr>
                <w:color w:val="000000"/>
                <w:sz w:val="20"/>
                <w:szCs w:val="20"/>
              </w:rPr>
            </w:pPr>
            <w:r>
              <w:rPr>
                <w:color w:val="000000"/>
                <w:sz w:val="20"/>
                <w:szCs w:val="20"/>
              </w:rPr>
              <w:t>0</w:t>
            </w:r>
          </w:p>
        </w:tc>
        <w:tc>
          <w:tcPr>
            <w:tcW w:w="763" w:type="dxa"/>
            <w:tcBorders>
              <w:top w:val="nil"/>
              <w:left w:val="nil"/>
              <w:bottom w:val="single" w:sz="4" w:space="0" w:color="D9D9D9"/>
              <w:right w:val="nil"/>
            </w:tcBorders>
            <w:shd w:val="clear" w:color="auto" w:fill="auto"/>
            <w:noWrap/>
            <w:vAlign w:val="center"/>
            <w:hideMark/>
          </w:tcPr>
          <w:p w14:paraId="71730F5A" w14:textId="77777777" w:rsidR="009E3560" w:rsidRDefault="009E3560">
            <w:pPr>
              <w:jc w:val="right"/>
              <w:rPr>
                <w:color w:val="000000"/>
                <w:sz w:val="20"/>
                <w:szCs w:val="20"/>
              </w:rPr>
            </w:pPr>
            <w:r>
              <w:rPr>
                <w:color w:val="000000"/>
                <w:sz w:val="20"/>
                <w:szCs w:val="20"/>
              </w:rPr>
              <w:t>13</w:t>
            </w:r>
          </w:p>
        </w:tc>
        <w:tc>
          <w:tcPr>
            <w:tcW w:w="648" w:type="dxa"/>
            <w:tcBorders>
              <w:top w:val="nil"/>
              <w:left w:val="nil"/>
              <w:bottom w:val="single" w:sz="4" w:space="0" w:color="D9D9D9"/>
              <w:right w:val="nil"/>
            </w:tcBorders>
            <w:shd w:val="clear" w:color="auto" w:fill="auto"/>
            <w:noWrap/>
            <w:vAlign w:val="center"/>
            <w:hideMark/>
          </w:tcPr>
          <w:p w14:paraId="6620E7E1" w14:textId="77777777" w:rsidR="009E3560" w:rsidRDefault="009E3560">
            <w:pPr>
              <w:jc w:val="right"/>
              <w:rPr>
                <w:color w:val="000000"/>
                <w:sz w:val="20"/>
                <w:szCs w:val="20"/>
              </w:rPr>
            </w:pPr>
            <w:r>
              <w:rPr>
                <w:color w:val="000000"/>
                <w:sz w:val="20"/>
                <w:szCs w:val="20"/>
              </w:rPr>
              <w:t>20</w:t>
            </w:r>
          </w:p>
        </w:tc>
        <w:tc>
          <w:tcPr>
            <w:tcW w:w="763" w:type="dxa"/>
            <w:tcBorders>
              <w:top w:val="nil"/>
              <w:left w:val="single" w:sz="4" w:space="0" w:color="000000"/>
              <w:bottom w:val="single" w:sz="4" w:space="0" w:color="D9D9D9"/>
              <w:right w:val="nil"/>
            </w:tcBorders>
            <w:shd w:val="clear" w:color="auto" w:fill="auto"/>
            <w:noWrap/>
            <w:vAlign w:val="center"/>
            <w:hideMark/>
          </w:tcPr>
          <w:p w14:paraId="176C8A11" w14:textId="77777777" w:rsidR="009E3560" w:rsidRDefault="009E3560">
            <w:pPr>
              <w:jc w:val="right"/>
              <w:rPr>
                <w:color w:val="000000"/>
                <w:sz w:val="20"/>
                <w:szCs w:val="20"/>
              </w:rPr>
            </w:pPr>
            <w:r>
              <w:rPr>
                <w:color w:val="000000"/>
                <w:sz w:val="20"/>
                <w:szCs w:val="20"/>
              </w:rPr>
              <w:t>3</w:t>
            </w:r>
          </w:p>
        </w:tc>
        <w:tc>
          <w:tcPr>
            <w:tcW w:w="648" w:type="dxa"/>
            <w:tcBorders>
              <w:top w:val="nil"/>
              <w:left w:val="nil"/>
              <w:bottom w:val="single" w:sz="4" w:space="0" w:color="D9D9D9"/>
              <w:right w:val="single" w:sz="4" w:space="0" w:color="000000"/>
            </w:tcBorders>
            <w:shd w:val="clear" w:color="auto" w:fill="auto"/>
            <w:noWrap/>
            <w:vAlign w:val="center"/>
            <w:hideMark/>
          </w:tcPr>
          <w:p w14:paraId="39F97429" w14:textId="77777777" w:rsidR="009E3560" w:rsidRDefault="009E3560">
            <w:pPr>
              <w:jc w:val="right"/>
              <w:rPr>
                <w:color w:val="000000"/>
                <w:sz w:val="20"/>
                <w:szCs w:val="20"/>
              </w:rPr>
            </w:pPr>
            <w:r>
              <w:rPr>
                <w:color w:val="000000"/>
                <w:sz w:val="20"/>
                <w:szCs w:val="20"/>
              </w:rPr>
              <w:t>1</w:t>
            </w:r>
          </w:p>
        </w:tc>
        <w:tc>
          <w:tcPr>
            <w:tcW w:w="821" w:type="dxa"/>
            <w:tcBorders>
              <w:top w:val="nil"/>
              <w:left w:val="nil"/>
              <w:bottom w:val="single" w:sz="4" w:space="0" w:color="D9D9D9"/>
              <w:right w:val="nil"/>
            </w:tcBorders>
            <w:shd w:val="clear" w:color="auto" w:fill="auto"/>
            <w:noWrap/>
            <w:vAlign w:val="center"/>
            <w:hideMark/>
          </w:tcPr>
          <w:p w14:paraId="31EA1566" w14:textId="77777777" w:rsidR="009E3560" w:rsidRDefault="009E3560">
            <w:pPr>
              <w:jc w:val="right"/>
              <w:rPr>
                <w:color w:val="000000"/>
                <w:sz w:val="20"/>
                <w:szCs w:val="20"/>
              </w:rPr>
            </w:pPr>
            <w:r>
              <w:rPr>
                <w:color w:val="000000"/>
                <w:sz w:val="20"/>
                <w:szCs w:val="20"/>
              </w:rPr>
              <w:t>10</w:t>
            </w:r>
          </w:p>
        </w:tc>
        <w:tc>
          <w:tcPr>
            <w:tcW w:w="662" w:type="dxa"/>
            <w:tcBorders>
              <w:top w:val="nil"/>
              <w:left w:val="nil"/>
              <w:bottom w:val="single" w:sz="4" w:space="0" w:color="D9D9D9"/>
              <w:right w:val="nil"/>
            </w:tcBorders>
            <w:shd w:val="clear" w:color="auto" w:fill="auto"/>
            <w:noWrap/>
            <w:vAlign w:val="center"/>
            <w:hideMark/>
          </w:tcPr>
          <w:p w14:paraId="7C43AEFC" w14:textId="77777777" w:rsidR="009E3560" w:rsidRDefault="009E3560">
            <w:pPr>
              <w:jc w:val="right"/>
              <w:rPr>
                <w:color w:val="000000"/>
                <w:sz w:val="20"/>
                <w:szCs w:val="20"/>
              </w:rPr>
            </w:pPr>
            <w:r>
              <w:rPr>
                <w:color w:val="000000"/>
                <w:sz w:val="20"/>
                <w:szCs w:val="20"/>
              </w:rPr>
              <w:t>6</w:t>
            </w:r>
          </w:p>
        </w:tc>
        <w:tc>
          <w:tcPr>
            <w:tcW w:w="761" w:type="dxa"/>
            <w:tcBorders>
              <w:top w:val="nil"/>
              <w:left w:val="single" w:sz="4" w:space="0" w:color="000000"/>
              <w:bottom w:val="single" w:sz="4" w:space="0" w:color="D9D9D9"/>
              <w:right w:val="nil"/>
            </w:tcBorders>
            <w:shd w:val="clear" w:color="auto" w:fill="auto"/>
            <w:noWrap/>
            <w:vAlign w:val="center"/>
            <w:hideMark/>
          </w:tcPr>
          <w:p w14:paraId="4B9CFDF2" w14:textId="77777777" w:rsidR="009E3560" w:rsidRDefault="009E3560">
            <w:pPr>
              <w:jc w:val="right"/>
              <w:rPr>
                <w:color w:val="000000"/>
                <w:sz w:val="20"/>
                <w:szCs w:val="20"/>
              </w:rPr>
            </w:pPr>
            <w:r>
              <w:rPr>
                <w:color w:val="000000"/>
                <w:sz w:val="20"/>
                <w:szCs w:val="20"/>
              </w:rPr>
              <w:t>40</w:t>
            </w:r>
          </w:p>
        </w:tc>
        <w:tc>
          <w:tcPr>
            <w:tcW w:w="1800" w:type="dxa"/>
            <w:tcBorders>
              <w:top w:val="nil"/>
              <w:left w:val="nil"/>
              <w:bottom w:val="single" w:sz="4" w:space="0" w:color="D9D9D9"/>
              <w:right w:val="nil"/>
            </w:tcBorders>
            <w:shd w:val="clear" w:color="auto" w:fill="auto"/>
            <w:noWrap/>
            <w:vAlign w:val="center"/>
            <w:hideMark/>
          </w:tcPr>
          <w:p w14:paraId="60C70541" w14:textId="77777777" w:rsidR="009E3560" w:rsidRDefault="009E3560">
            <w:pPr>
              <w:jc w:val="right"/>
              <w:rPr>
                <w:color w:val="000000"/>
                <w:sz w:val="20"/>
                <w:szCs w:val="20"/>
              </w:rPr>
            </w:pPr>
            <w:r>
              <w:rPr>
                <w:color w:val="000000"/>
                <w:sz w:val="20"/>
                <w:szCs w:val="20"/>
              </w:rPr>
              <w:t>38 (37, 39)</w:t>
            </w:r>
          </w:p>
        </w:tc>
        <w:tc>
          <w:tcPr>
            <w:tcW w:w="1802" w:type="dxa"/>
            <w:tcBorders>
              <w:top w:val="nil"/>
              <w:left w:val="nil"/>
              <w:bottom w:val="single" w:sz="4" w:space="0" w:color="D9D9D9"/>
              <w:right w:val="single" w:sz="4" w:space="0" w:color="000000"/>
            </w:tcBorders>
            <w:shd w:val="clear" w:color="auto" w:fill="auto"/>
            <w:noWrap/>
            <w:vAlign w:val="center"/>
            <w:hideMark/>
          </w:tcPr>
          <w:p w14:paraId="4E216E5F" w14:textId="77777777" w:rsidR="009E3560" w:rsidRDefault="009E3560">
            <w:pPr>
              <w:jc w:val="right"/>
              <w:rPr>
                <w:color w:val="000000"/>
                <w:sz w:val="20"/>
                <w:szCs w:val="20"/>
              </w:rPr>
            </w:pPr>
            <w:r>
              <w:rPr>
                <w:color w:val="000000"/>
                <w:sz w:val="20"/>
                <w:szCs w:val="20"/>
              </w:rPr>
              <w:t>0.00 (0.00, 0.00)</w:t>
            </w:r>
          </w:p>
        </w:tc>
      </w:tr>
      <w:tr w:rsidR="009E3560" w14:paraId="6F1684E0" w14:textId="77777777" w:rsidTr="009E3560">
        <w:trPr>
          <w:trHeight w:val="320"/>
        </w:trPr>
        <w:tc>
          <w:tcPr>
            <w:tcW w:w="1780" w:type="dxa"/>
            <w:tcBorders>
              <w:top w:val="nil"/>
              <w:left w:val="single" w:sz="4" w:space="0" w:color="000000"/>
              <w:bottom w:val="single" w:sz="4" w:space="0" w:color="D9D9D9"/>
              <w:right w:val="nil"/>
            </w:tcBorders>
            <w:shd w:val="clear" w:color="auto" w:fill="auto"/>
            <w:noWrap/>
            <w:vAlign w:val="center"/>
            <w:hideMark/>
          </w:tcPr>
          <w:p w14:paraId="1273E151" w14:textId="77777777" w:rsidR="009E3560" w:rsidRDefault="009E3560">
            <w:pPr>
              <w:rPr>
                <w:color w:val="000000"/>
                <w:sz w:val="20"/>
                <w:szCs w:val="20"/>
              </w:rPr>
            </w:pPr>
            <w:r>
              <w:rPr>
                <w:color w:val="000000"/>
                <w:sz w:val="20"/>
                <w:szCs w:val="20"/>
              </w:rPr>
              <w:t>46. New Hampshire</w:t>
            </w:r>
          </w:p>
        </w:tc>
        <w:tc>
          <w:tcPr>
            <w:tcW w:w="821" w:type="dxa"/>
            <w:tcBorders>
              <w:top w:val="nil"/>
              <w:left w:val="single" w:sz="4" w:space="0" w:color="000000"/>
              <w:bottom w:val="single" w:sz="4" w:space="0" w:color="D9D9D9"/>
              <w:right w:val="nil"/>
            </w:tcBorders>
            <w:shd w:val="clear" w:color="auto" w:fill="auto"/>
            <w:noWrap/>
            <w:vAlign w:val="center"/>
            <w:hideMark/>
          </w:tcPr>
          <w:p w14:paraId="0297A5E3" w14:textId="77777777" w:rsidR="009E3560" w:rsidRDefault="009E3560">
            <w:pPr>
              <w:jc w:val="right"/>
              <w:rPr>
                <w:color w:val="000000"/>
                <w:sz w:val="20"/>
                <w:szCs w:val="20"/>
              </w:rPr>
            </w:pPr>
            <w:r>
              <w:rPr>
                <w:color w:val="000000"/>
                <w:sz w:val="20"/>
                <w:szCs w:val="20"/>
              </w:rPr>
              <w:t>4</w:t>
            </w:r>
          </w:p>
        </w:tc>
        <w:tc>
          <w:tcPr>
            <w:tcW w:w="648" w:type="dxa"/>
            <w:tcBorders>
              <w:top w:val="nil"/>
              <w:left w:val="nil"/>
              <w:bottom w:val="single" w:sz="4" w:space="0" w:color="D9D9D9"/>
              <w:right w:val="single" w:sz="4" w:space="0" w:color="000000"/>
            </w:tcBorders>
            <w:shd w:val="clear" w:color="auto" w:fill="auto"/>
            <w:noWrap/>
            <w:vAlign w:val="center"/>
            <w:hideMark/>
          </w:tcPr>
          <w:p w14:paraId="0EC3B78E" w14:textId="77777777" w:rsidR="009E3560" w:rsidRDefault="009E3560">
            <w:pPr>
              <w:jc w:val="right"/>
              <w:rPr>
                <w:color w:val="000000"/>
                <w:sz w:val="20"/>
                <w:szCs w:val="20"/>
              </w:rPr>
            </w:pPr>
            <w:r>
              <w:rPr>
                <w:color w:val="000000"/>
                <w:sz w:val="20"/>
                <w:szCs w:val="20"/>
              </w:rPr>
              <w:t>5</w:t>
            </w:r>
          </w:p>
        </w:tc>
        <w:tc>
          <w:tcPr>
            <w:tcW w:w="763" w:type="dxa"/>
            <w:tcBorders>
              <w:top w:val="nil"/>
              <w:left w:val="nil"/>
              <w:bottom w:val="single" w:sz="4" w:space="0" w:color="D9D9D9"/>
              <w:right w:val="nil"/>
            </w:tcBorders>
            <w:shd w:val="clear" w:color="auto" w:fill="auto"/>
            <w:noWrap/>
            <w:vAlign w:val="center"/>
            <w:hideMark/>
          </w:tcPr>
          <w:p w14:paraId="05657E03" w14:textId="77777777" w:rsidR="009E3560" w:rsidRDefault="009E3560">
            <w:pPr>
              <w:jc w:val="right"/>
              <w:rPr>
                <w:color w:val="000000"/>
                <w:sz w:val="20"/>
                <w:szCs w:val="20"/>
              </w:rPr>
            </w:pPr>
            <w:r>
              <w:rPr>
                <w:color w:val="000000"/>
                <w:sz w:val="20"/>
                <w:szCs w:val="20"/>
              </w:rPr>
              <w:t>3</w:t>
            </w:r>
          </w:p>
        </w:tc>
        <w:tc>
          <w:tcPr>
            <w:tcW w:w="648" w:type="dxa"/>
            <w:tcBorders>
              <w:top w:val="nil"/>
              <w:left w:val="nil"/>
              <w:bottom w:val="single" w:sz="4" w:space="0" w:color="D9D9D9"/>
              <w:right w:val="nil"/>
            </w:tcBorders>
            <w:shd w:val="clear" w:color="auto" w:fill="auto"/>
            <w:noWrap/>
            <w:vAlign w:val="center"/>
            <w:hideMark/>
          </w:tcPr>
          <w:p w14:paraId="219FDEC8" w14:textId="77777777" w:rsidR="009E3560" w:rsidRDefault="009E3560">
            <w:pPr>
              <w:jc w:val="right"/>
              <w:rPr>
                <w:color w:val="000000"/>
                <w:sz w:val="20"/>
                <w:szCs w:val="20"/>
              </w:rPr>
            </w:pPr>
            <w:r>
              <w:rPr>
                <w:color w:val="000000"/>
                <w:sz w:val="20"/>
                <w:szCs w:val="20"/>
              </w:rPr>
              <w:t>1</w:t>
            </w:r>
          </w:p>
        </w:tc>
        <w:tc>
          <w:tcPr>
            <w:tcW w:w="763" w:type="dxa"/>
            <w:tcBorders>
              <w:top w:val="nil"/>
              <w:left w:val="single" w:sz="4" w:space="0" w:color="000000"/>
              <w:bottom w:val="single" w:sz="4" w:space="0" w:color="D9D9D9"/>
              <w:right w:val="nil"/>
            </w:tcBorders>
            <w:shd w:val="clear" w:color="auto" w:fill="auto"/>
            <w:noWrap/>
            <w:vAlign w:val="center"/>
            <w:hideMark/>
          </w:tcPr>
          <w:p w14:paraId="0D326026" w14:textId="77777777" w:rsidR="009E3560" w:rsidRDefault="009E3560">
            <w:pPr>
              <w:jc w:val="right"/>
              <w:rPr>
                <w:color w:val="000000"/>
                <w:sz w:val="20"/>
                <w:szCs w:val="20"/>
              </w:rPr>
            </w:pPr>
            <w:r>
              <w:rPr>
                <w:color w:val="000000"/>
                <w:sz w:val="20"/>
                <w:szCs w:val="20"/>
              </w:rPr>
              <w:t>0</w:t>
            </w:r>
          </w:p>
        </w:tc>
        <w:tc>
          <w:tcPr>
            <w:tcW w:w="648" w:type="dxa"/>
            <w:tcBorders>
              <w:top w:val="nil"/>
              <w:left w:val="nil"/>
              <w:bottom w:val="single" w:sz="4" w:space="0" w:color="D9D9D9"/>
              <w:right w:val="single" w:sz="4" w:space="0" w:color="000000"/>
            </w:tcBorders>
            <w:shd w:val="clear" w:color="auto" w:fill="auto"/>
            <w:noWrap/>
            <w:vAlign w:val="center"/>
            <w:hideMark/>
          </w:tcPr>
          <w:p w14:paraId="609F3BD6" w14:textId="77777777" w:rsidR="009E3560" w:rsidRDefault="009E3560">
            <w:pPr>
              <w:jc w:val="right"/>
              <w:rPr>
                <w:color w:val="000000"/>
                <w:sz w:val="20"/>
                <w:szCs w:val="20"/>
              </w:rPr>
            </w:pPr>
            <w:r>
              <w:rPr>
                <w:color w:val="000000"/>
                <w:sz w:val="20"/>
                <w:szCs w:val="20"/>
              </w:rPr>
              <w:t>0</w:t>
            </w:r>
          </w:p>
        </w:tc>
        <w:tc>
          <w:tcPr>
            <w:tcW w:w="763" w:type="dxa"/>
            <w:tcBorders>
              <w:top w:val="nil"/>
              <w:left w:val="nil"/>
              <w:bottom w:val="single" w:sz="4" w:space="0" w:color="D9D9D9"/>
              <w:right w:val="nil"/>
            </w:tcBorders>
            <w:shd w:val="clear" w:color="auto" w:fill="auto"/>
            <w:noWrap/>
            <w:vAlign w:val="center"/>
            <w:hideMark/>
          </w:tcPr>
          <w:p w14:paraId="57C77D1F" w14:textId="77777777" w:rsidR="009E3560" w:rsidRDefault="009E3560">
            <w:pPr>
              <w:jc w:val="right"/>
              <w:rPr>
                <w:color w:val="000000"/>
                <w:sz w:val="20"/>
                <w:szCs w:val="20"/>
              </w:rPr>
            </w:pPr>
            <w:r>
              <w:rPr>
                <w:color w:val="000000"/>
                <w:sz w:val="20"/>
                <w:szCs w:val="20"/>
              </w:rPr>
              <w:t>21</w:t>
            </w:r>
          </w:p>
        </w:tc>
        <w:tc>
          <w:tcPr>
            <w:tcW w:w="648" w:type="dxa"/>
            <w:tcBorders>
              <w:top w:val="nil"/>
              <w:left w:val="nil"/>
              <w:bottom w:val="single" w:sz="4" w:space="0" w:color="D9D9D9"/>
              <w:right w:val="nil"/>
            </w:tcBorders>
            <w:shd w:val="clear" w:color="auto" w:fill="auto"/>
            <w:noWrap/>
            <w:vAlign w:val="center"/>
            <w:hideMark/>
          </w:tcPr>
          <w:p w14:paraId="1B17FC2F" w14:textId="77777777" w:rsidR="009E3560" w:rsidRDefault="009E3560">
            <w:pPr>
              <w:jc w:val="right"/>
              <w:rPr>
                <w:color w:val="000000"/>
                <w:sz w:val="20"/>
                <w:szCs w:val="20"/>
              </w:rPr>
            </w:pPr>
            <w:r>
              <w:rPr>
                <w:color w:val="000000"/>
                <w:sz w:val="20"/>
                <w:szCs w:val="20"/>
              </w:rPr>
              <w:t>16</w:t>
            </w:r>
          </w:p>
        </w:tc>
        <w:tc>
          <w:tcPr>
            <w:tcW w:w="763" w:type="dxa"/>
            <w:tcBorders>
              <w:top w:val="nil"/>
              <w:left w:val="single" w:sz="4" w:space="0" w:color="000000"/>
              <w:bottom w:val="single" w:sz="4" w:space="0" w:color="D9D9D9"/>
              <w:right w:val="nil"/>
            </w:tcBorders>
            <w:shd w:val="clear" w:color="auto" w:fill="auto"/>
            <w:noWrap/>
            <w:vAlign w:val="center"/>
            <w:hideMark/>
          </w:tcPr>
          <w:p w14:paraId="02325C76" w14:textId="77777777" w:rsidR="009E3560" w:rsidRDefault="009E3560">
            <w:pPr>
              <w:jc w:val="right"/>
              <w:rPr>
                <w:color w:val="000000"/>
                <w:sz w:val="20"/>
                <w:szCs w:val="20"/>
              </w:rPr>
            </w:pPr>
            <w:r>
              <w:rPr>
                <w:color w:val="000000"/>
                <w:sz w:val="20"/>
                <w:szCs w:val="20"/>
              </w:rPr>
              <w:t>3</w:t>
            </w:r>
          </w:p>
        </w:tc>
        <w:tc>
          <w:tcPr>
            <w:tcW w:w="648" w:type="dxa"/>
            <w:tcBorders>
              <w:top w:val="nil"/>
              <w:left w:val="nil"/>
              <w:bottom w:val="single" w:sz="4" w:space="0" w:color="D9D9D9"/>
              <w:right w:val="single" w:sz="4" w:space="0" w:color="000000"/>
            </w:tcBorders>
            <w:shd w:val="clear" w:color="auto" w:fill="auto"/>
            <w:noWrap/>
            <w:vAlign w:val="center"/>
            <w:hideMark/>
          </w:tcPr>
          <w:p w14:paraId="6111D5FC" w14:textId="77777777" w:rsidR="009E3560" w:rsidRDefault="009E3560">
            <w:pPr>
              <w:jc w:val="right"/>
              <w:rPr>
                <w:color w:val="000000"/>
                <w:sz w:val="20"/>
                <w:szCs w:val="20"/>
              </w:rPr>
            </w:pPr>
            <w:r>
              <w:rPr>
                <w:color w:val="000000"/>
                <w:sz w:val="20"/>
                <w:szCs w:val="20"/>
              </w:rPr>
              <w:t>1</w:t>
            </w:r>
          </w:p>
        </w:tc>
        <w:tc>
          <w:tcPr>
            <w:tcW w:w="821" w:type="dxa"/>
            <w:tcBorders>
              <w:top w:val="nil"/>
              <w:left w:val="nil"/>
              <w:bottom w:val="single" w:sz="4" w:space="0" w:color="D9D9D9"/>
              <w:right w:val="nil"/>
            </w:tcBorders>
            <w:shd w:val="clear" w:color="auto" w:fill="auto"/>
            <w:noWrap/>
            <w:vAlign w:val="center"/>
            <w:hideMark/>
          </w:tcPr>
          <w:p w14:paraId="044B0A75" w14:textId="77777777" w:rsidR="009E3560" w:rsidRDefault="009E3560">
            <w:pPr>
              <w:jc w:val="right"/>
              <w:rPr>
                <w:color w:val="000000"/>
                <w:sz w:val="20"/>
                <w:szCs w:val="20"/>
              </w:rPr>
            </w:pPr>
            <w:r>
              <w:rPr>
                <w:color w:val="000000"/>
                <w:sz w:val="20"/>
                <w:szCs w:val="20"/>
              </w:rPr>
              <w:t>6</w:t>
            </w:r>
          </w:p>
        </w:tc>
        <w:tc>
          <w:tcPr>
            <w:tcW w:w="662" w:type="dxa"/>
            <w:tcBorders>
              <w:top w:val="nil"/>
              <w:left w:val="nil"/>
              <w:bottom w:val="single" w:sz="4" w:space="0" w:color="D9D9D9"/>
              <w:right w:val="nil"/>
            </w:tcBorders>
            <w:shd w:val="clear" w:color="auto" w:fill="auto"/>
            <w:noWrap/>
            <w:vAlign w:val="center"/>
            <w:hideMark/>
          </w:tcPr>
          <w:p w14:paraId="4DDCCFD1" w14:textId="77777777" w:rsidR="009E3560" w:rsidRDefault="009E3560">
            <w:pPr>
              <w:jc w:val="right"/>
              <w:rPr>
                <w:color w:val="000000"/>
                <w:sz w:val="20"/>
                <w:szCs w:val="20"/>
              </w:rPr>
            </w:pPr>
            <w:r>
              <w:rPr>
                <w:color w:val="000000"/>
                <w:sz w:val="20"/>
                <w:szCs w:val="20"/>
              </w:rPr>
              <w:t>3</w:t>
            </w:r>
          </w:p>
        </w:tc>
        <w:tc>
          <w:tcPr>
            <w:tcW w:w="761" w:type="dxa"/>
            <w:tcBorders>
              <w:top w:val="nil"/>
              <w:left w:val="single" w:sz="4" w:space="0" w:color="000000"/>
              <w:bottom w:val="single" w:sz="4" w:space="0" w:color="D9D9D9"/>
              <w:right w:val="nil"/>
            </w:tcBorders>
            <w:shd w:val="clear" w:color="auto" w:fill="auto"/>
            <w:noWrap/>
            <w:vAlign w:val="center"/>
            <w:hideMark/>
          </w:tcPr>
          <w:p w14:paraId="2B1D704D" w14:textId="77777777" w:rsidR="009E3560" w:rsidRDefault="009E3560">
            <w:pPr>
              <w:jc w:val="right"/>
              <w:rPr>
                <w:color w:val="000000"/>
                <w:sz w:val="20"/>
                <w:szCs w:val="20"/>
              </w:rPr>
            </w:pPr>
            <w:r>
              <w:rPr>
                <w:color w:val="000000"/>
                <w:sz w:val="20"/>
                <w:szCs w:val="20"/>
              </w:rPr>
              <w:t>36</w:t>
            </w:r>
          </w:p>
        </w:tc>
        <w:tc>
          <w:tcPr>
            <w:tcW w:w="1800" w:type="dxa"/>
            <w:tcBorders>
              <w:top w:val="nil"/>
              <w:left w:val="nil"/>
              <w:bottom w:val="single" w:sz="4" w:space="0" w:color="D9D9D9"/>
              <w:right w:val="nil"/>
            </w:tcBorders>
            <w:shd w:val="clear" w:color="auto" w:fill="auto"/>
            <w:noWrap/>
            <w:vAlign w:val="center"/>
            <w:hideMark/>
          </w:tcPr>
          <w:p w14:paraId="2369F89D" w14:textId="77777777" w:rsidR="009E3560" w:rsidRDefault="009E3560">
            <w:pPr>
              <w:jc w:val="right"/>
              <w:rPr>
                <w:color w:val="000000"/>
                <w:sz w:val="20"/>
                <w:szCs w:val="20"/>
              </w:rPr>
            </w:pPr>
            <w:r>
              <w:rPr>
                <w:color w:val="000000"/>
                <w:sz w:val="20"/>
                <w:szCs w:val="20"/>
              </w:rPr>
              <w:t>25 (23, 27)</w:t>
            </w:r>
          </w:p>
        </w:tc>
        <w:tc>
          <w:tcPr>
            <w:tcW w:w="1802" w:type="dxa"/>
            <w:tcBorders>
              <w:top w:val="nil"/>
              <w:left w:val="nil"/>
              <w:bottom w:val="single" w:sz="4" w:space="0" w:color="D9D9D9"/>
              <w:right w:val="single" w:sz="4" w:space="0" w:color="000000"/>
            </w:tcBorders>
            <w:shd w:val="clear" w:color="auto" w:fill="auto"/>
            <w:noWrap/>
            <w:vAlign w:val="center"/>
            <w:hideMark/>
          </w:tcPr>
          <w:p w14:paraId="3373732E" w14:textId="77777777" w:rsidR="009E3560" w:rsidRDefault="009E3560">
            <w:pPr>
              <w:jc w:val="right"/>
              <w:rPr>
                <w:color w:val="000000"/>
                <w:sz w:val="20"/>
                <w:szCs w:val="20"/>
              </w:rPr>
            </w:pPr>
            <w:r>
              <w:rPr>
                <w:color w:val="000000"/>
                <w:sz w:val="20"/>
                <w:szCs w:val="20"/>
              </w:rPr>
              <w:t>0.03 (0.00, 0.08)</w:t>
            </w:r>
          </w:p>
        </w:tc>
      </w:tr>
      <w:tr w:rsidR="009E3560" w14:paraId="7B5FCC14" w14:textId="77777777" w:rsidTr="009E3560">
        <w:trPr>
          <w:trHeight w:val="320"/>
        </w:trPr>
        <w:tc>
          <w:tcPr>
            <w:tcW w:w="1780" w:type="dxa"/>
            <w:tcBorders>
              <w:top w:val="nil"/>
              <w:left w:val="single" w:sz="4" w:space="0" w:color="000000"/>
              <w:bottom w:val="single" w:sz="4" w:space="0" w:color="D9D9D9"/>
              <w:right w:val="nil"/>
            </w:tcBorders>
            <w:shd w:val="clear" w:color="auto" w:fill="auto"/>
            <w:noWrap/>
            <w:vAlign w:val="center"/>
            <w:hideMark/>
          </w:tcPr>
          <w:p w14:paraId="4DF4650F" w14:textId="77777777" w:rsidR="009E3560" w:rsidRDefault="009E3560">
            <w:pPr>
              <w:rPr>
                <w:color w:val="000000"/>
                <w:sz w:val="20"/>
                <w:szCs w:val="20"/>
              </w:rPr>
            </w:pPr>
            <w:r>
              <w:rPr>
                <w:color w:val="000000"/>
                <w:sz w:val="20"/>
                <w:szCs w:val="20"/>
              </w:rPr>
              <w:t>47. Delaware</w:t>
            </w:r>
          </w:p>
        </w:tc>
        <w:tc>
          <w:tcPr>
            <w:tcW w:w="821" w:type="dxa"/>
            <w:tcBorders>
              <w:top w:val="nil"/>
              <w:left w:val="single" w:sz="4" w:space="0" w:color="000000"/>
              <w:bottom w:val="single" w:sz="4" w:space="0" w:color="D9D9D9"/>
              <w:right w:val="nil"/>
            </w:tcBorders>
            <w:shd w:val="clear" w:color="auto" w:fill="auto"/>
            <w:noWrap/>
            <w:vAlign w:val="center"/>
            <w:hideMark/>
          </w:tcPr>
          <w:p w14:paraId="33D5C8A4" w14:textId="77777777" w:rsidR="009E3560" w:rsidRDefault="009E3560">
            <w:pPr>
              <w:jc w:val="right"/>
              <w:rPr>
                <w:color w:val="000000"/>
                <w:sz w:val="20"/>
                <w:szCs w:val="20"/>
              </w:rPr>
            </w:pPr>
            <w:r>
              <w:rPr>
                <w:color w:val="000000"/>
                <w:sz w:val="20"/>
                <w:szCs w:val="20"/>
              </w:rPr>
              <w:t>3</w:t>
            </w:r>
          </w:p>
        </w:tc>
        <w:tc>
          <w:tcPr>
            <w:tcW w:w="648" w:type="dxa"/>
            <w:tcBorders>
              <w:top w:val="nil"/>
              <w:left w:val="nil"/>
              <w:bottom w:val="single" w:sz="4" w:space="0" w:color="D9D9D9"/>
              <w:right w:val="single" w:sz="4" w:space="0" w:color="000000"/>
            </w:tcBorders>
            <w:shd w:val="clear" w:color="auto" w:fill="auto"/>
            <w:noWrap/>
            <w:vAlign w:val="center"/>
            <w:hideMark/>
          </w:tcPr>
          <w:p w14:paraId="2B7F0D67" w14:textId="77777777" w:rsidR="009E3560" w:rsidRDefault="009E3560">
            <w:pPr>
              <w:jc w:val="right"/>
              <w:rPr>
                <w:color w:val="000000"/>
                <w:sz w:val="20"/>
                <w:szCs w:val="20"/>
              </w:rPr>
            </w:pPr>
            <w:r>
              <w:rPr>
                <w:color w:val="000000"/>
                <w:sz w:val="20"/>
                <w:szCs w:val="20"/>
              </w:rPr>
              <w:t>4</w:t>
            </w:r>
          </w:p>
        </w:tc>
        <w:tc>
          <w:tcPr>
            <w:tcW w:w="763" w:type="dxa"/>
            <w:tcBorders>
              <w:top w:val="nil"/>
              <w:left w:val="nil"/>
              <w:bottom w:val="single" w:sz="4" w:space="0" w:color="D9D9D9"/>
              <w:right w:val="nil"/>
            </w:tcBorders>
            <w:shd w:val="clear" w:color="auto" w:fill="auto"/>
            <w:noWrap/>
            <w:vAlign w:val="center"/>
            <w:hideMark/>
          </w:tcPr>
          <w:p w14:paraId="4431E962" w14:textId="77777777" w:rsidR="009E3560" w:rsidRDefault="009E3560">
            <w:pPr>
              <w:jc w:val="right"/>
              <w:rPr>
                <w:color w:val="000000"/>
                <w:sz w:val="20"/>
                <w:szCs w:val="20"/>
              </w:rPr>
            </w:pPr>
            <w:r>
              <w:rPr>
                <w:color w:val="000000"/>
                <w:sz w:val="20"/>
                <w:szCs w:val="20"/>
              </w:rPr>
              <w:t>5</w:t>
            </w:r>
          </w:p>
        </w:tc>
        <w:tc>
          <w:tcPr>
            <w:tcW w:w="648" w:type="dxa"/>
            <w:tcBorders>
              <w:top w:val="nil"/>
              <w:left w:val="nil"/>
              <w:bottom w:val="single" w:sz="4" w:space="0" w:color="D9D9D9"/>
              <w:right w:val="nil"/>
            </w:tcBorders>
            <w:shd w:val="clear" w:color="auto" w:fill="auto"/>
            <w:noWrap/>
            <w:vAlign w:val="center"/>
            <w:hideMark/>
          </w:tcPr>
          <w:p w14:paraId="49D31A96" w14:textId="77777777" w:rsidR="009E3560" w:rsidRDefault="009E3560">
            <w:pPr>
              <w:jc w:val="right"/>
              <w:rPr>
                <w:color w:val="000000"/>
                <w:sz w:val="20"/>
                <w:szCs w:val="20"/>
              </w:rPr>
            </w:pPr>
            <w:r>
              <w:rPr>
                <w:color w:val="000000"/>
                <w:sz w:val="20"/>
                <w:szCs w:val="20"/>
              </w:rPr>
              <w:t>2</w:t>
            </w:r>
          </w:p>
        </w:tc>
        <w:tc>
          <w:tcPr>
            <w:tcW w:w="763" w:type="dxa"/>
            <w:tcBorders>
              <w:top w:val="nil"/>
              <w:left w:val="single" w:sz="4" w:space="0" w:color="000000"/>
              <w:bottom w:val="single" w:sz="4" w:space="0" w:color="D9D9D9"/>
              <w:right w:val="nil"/>
            </w:tcBorders>
            <w:shd w:val="clear" w:color="auto" w:fill="auto"/>
            <w:noWrap/>
            <w:vAlign w:val="center"/>
            <w:hideMark/>
          </w:tcPr>
          <w:p w14:paraId="42AFB8FE" w14:textId="77777777" w:rsidR="009E3560" w:rsidRDefault="009E3560">
            <w:pPr>
              <w:jc w:val="right"/>
              <w:rPr>
                <w:color w:val="000000"/>
                <w:sz w:val="20"/>
                <w:szCs w:val="20"/>
              </w:rPr>
            </w:pPr>
            <w:r>
              <w:rPr>
                <w:color w:val="000000"/>
                <w:sz w:val="20"/>
                <w:szCs w:val="20"/>
              </w:rPr>
              <w:t>0</w:t>
            </w:r>
          </w:p>
        </w:tc>
        <w:tc>
          <w:tcPr>
            <w:tcW w:w="648" w:type="dxa"/>
            <w:tcBorders>
              <w:top w:val="nil"/>
              <w:left w:val="nil"/>
              <w:bottom w:val="single" w:sz="4" w:space="0" w:color="D9D9D9"/>
              <w:right w:val="single" w:sz="4" w:space="0" w:color="000000"/>
            </w:tcBorders>
            <w:shd w:val="clear" w:color="auto" w:fill="auto"/>
            <w:noWrap/>
            <w:vAlign w:val="center"/>
            <w:hideMark/>
          </w:tcPr>
          <w:p w14:paraId="6A58D392" w14:textId="77777777" w:rsidR="009E3560" w:rsidRDefault="009E3560">
            <w:pPr>
              <w:jc w:val="right"/>
              <w:rPr>
                <w:color w:val="000000"/>
                <w:sz w:val="20"/>
                <w:szCs w:val="20"/>
              </w:rPr>
            </w:pPr>
            <w:r>
              <w:rPr>
                <w:color w:val="000000"/>
                <w:sz w:val="20"/>
                <w:szCs w:val="20"/>
              </w:rPr>
              <w:t>0</w:t>
            </w:r>
          </w:p>
        </w:tc>
        <w:tc>
          <w:tcPr>
            <w:tcW w:w="763" w:type="dxa"/>
            <w:tcBorders>
              <w:top w:val="nil"/>
              <w:left w:val="nil"/>
              <w:bottom w:val="single" w:sz="4" w:space="0" w:color="D9D9D9"/>
              <w:right w:val="nil"/>
            </w:tcBorders>
            <w:shd w:val="clear" w:color="auto" w:fill="auto"/>
            <w:noWrap/>
            <w:vAlign w:val="center"/>
            <w:hideMark/>
          </w:tcPr>
          <w:p w14:paraId="6CB96612" w14:textId="77777777" w:rsidR="009E3560" w:rsidRDefault="009E3560">
            <w:pPr>
              <w:jc w:val="right"/>
              <w:rPr>
                <w:color w:val="000000"/>
                <w:sz w:val="20"/>
                <w:szCs w:val="20"/>
              </w:rPr>
            </w:pPr>
            <w:r>
              <w:rPr>
                <w:color w:val="000000"/>
                <w:sz w:val="20"/>
                <w:szCs w:val="20"/>
              </w:rPr>
              <w:t>17</w:t>
            </w:r>
          </w:p>
        </w:tc>
        <w:tc>
          <w:tcPr>
            <w:tcW w:w="648" w:type="dxa"/>
            <w:tcBorders>
              <w:top w:val="nil"/>
              <w:left w:val="nil"/>
              <w:bottom w:val="single" w:sz="4" w:space="0" w:color="D9D9D9"/>
              <w:right w:val="nil"/>
            </w:tcBorders>
            <w:shd w:val="clear" w:color="auto" w:fill="auto"/>
            <w:noWrap/>
            <w:vAlign w:val="center"/>
            <w:hideMark/>
          </w:tcPr>
          <w:p w14:paraId="1F8DBF2C" w14:textId="77777777" w:rsidR="009E3560" w:rsidRDefault="009E3560">
            <w:pPr>
              <w:jc w:val="right"/>
              <w:rPr>
                <w:color w:val="000000"/>
                <w:sz w:val="20"/>
                <w:szCs w:val="20"/>
              </w:rPr>
            </w:pPr>
            <w:r>
              <w:rPr>
                <w:color w:val="000000"/>
                <w:sz w:val="20"/>
                <w:szCs w:val="20"/>
              </w:rPr>
              <w:t>8</w:t>
            </w:r>
          </w:p>
        </w:tc>
        <w:tc>
          <w:tcPr>
            <w:tcW w:w="763" w:type="dxa"/>
            <w:tcBorders>
              <w:top w:val="nil"/>
              <w:left w:val="single" w:sz="4" w:space="0" w:color="000000"/>
              <w:bottom w:val="single" w:sz="4" w:space="0" w:color="D9D9D9"/>
              <w:right w:val="nil"/>
            </w:tcBorders>
            <w:shd w:val="clear" w:color="auto" w:fill="auto"/>
            <w:noWrap/>
            <w:vAlign w:val="center"/>
            <w:hideMark/>
          </w:tcPr>
          <w:p w14:paraId="1BEBAD90" w14:textId="77777777" w:rsidR="009E3560" w:rsidRDefault="009E3560">
            <w:pPr>
              <w:jc w:val="right"/>
              <w:rPr>
                <w:color w:val="000000"/>
                <w:sz w:val="20"/>
                <w:szCs w:val="20"/>
              </w:rPr>
            </w:pPr>
            <w:r>
              <w:rPr>
                <w:color w:val="000000"/>
                <w:sz w:val="20"/>
                <w:szCs w:val="20"/>
              </w:rPr>
              <w:t>5</w:t>
            </w:r>
          </w:p>
        </w:tc>
        <w:tc>
          <w:tcPr>
            <w:tcW w:w="648" w:type="dxa"/>
            <w:tcBorders>
              <w:top w:val="nil"/>
              <w:left w:val="nil"/>
              <w:bottom w:val="single" w:sz="4" w:space="0" w:color="D9D9D9"/>
              <w:right w:val="single" w:sz="4" w:space="0" w:color="000000"/>
            </w:tcBorders>
            <w:shd w:val="clear" w:color="auto" w:fill="auto"/>
            <w:noWrap/>
            <w:vAlign w:val="center"/>
            <w:hideMark/>
          </w:tcPr>
          <w:p w14:paraId="3B6E3817" w14:textId="77777777" w:rsidR="009E3560" w:rsidRDefault="009E3560">
            <w:pPr>
              <w:jc w:val="right"/>
              <w:rPr>
                <w:color w:val="000000"/>
                <w:sz w:val="20"/>
                <w:szCs w:val="20"/>
              </w:rPr>
            </w:pPr>
            <w:r>
              <w:rPr>
                <w:color w:val="000000"/>
                <w:sz w:val="20"/>
                <w:szCs w:val="20"/>
              </w:rPr>
              <w:t>5</w:t>
            </w:r>
          </w:p>
        </w:tc>
        <w:tc>
          <w:tcPr>
            <w:tcW w:w="821" w:type="dxa"/>
            <w:tcBorders>
              <w:top w:val="nil"/>
              <w:left w:val="nil"/>
              <w:bottom w:val="single" w:sz="4" w:space="0" w:color="D9D9D9"/>
              <w:right w:val="nil"/>
            </w:tcBorders>
            <w:shd w:val="clear" w:color="auto" w:fill="auto"/>
            <w:noWrap/>
            <w:vAlign w:val="center"/>
            <w:hideMark/>
          </w:tcPr>
          <w:p w14:paraId="0E6AAED6" w14:textId="77777777" w:rsidR="009E3560" w:rsidRDefault="009E3560">
            <w:pPr>
              <w:jc w:val="right"/>
              <w:rPr>
                <w:color w:val="000000"/>
                <w:sz w:val="20"/>
                <w:szCs w:val="20"/>
              </w:rPr>
            </w:pPr>
            <w:r>
              <w:rPr>
                <w:color w:val="000000"/>
                <w:sz w:val="20"/>
                <w:szCs w:val="20"/>
              </w:rPr>
              <w:t>1</w:t>
            </w:r>
          </w:p>
        </w:tc>
        <w:tc>
          <w:tcPr>
            <w:tcW w:w="662" w:type="dxa"/>
            <w:tcBorders>
              <w:top w:val="nil"/>
              <w:left w:val="nil"/>
              <w:bottom w:val="single" w:sz="4" w:space="0" w:color="D9D9D9"/>
              <w:right w:val="nil"/>
            </w:tcBorders>
            <w:shd w:val="clear" w:color="auto" w:fill="auto"/>
            <w:noWrap/>
            <w:vAlign w:val="center"/>
            <w:hideMark/>
          </w:tcPr>
          <w:p w14:paraId="2DC21179" w14:textId="77777777" w:rsidR="009E3560" w:rsidRDefault="009E3560">
            <w:pPr>
              <w:jc w:val="right"/>
              <w:rPr>
                <w:color w:val="000000"/>
                <w:sz w:val="20"/>
                <w:szCs w:val="20"/>
              </w:rPr>
            </w:pPr>
            <w:r>
              <w:rPr>
                <w:color w:val="000000"/>
                <w:sz w:val="20"/>
                <w:szCs w:val="20"/>
              </w:rPr>
              <w:t>2</w:t>
            </w:r>
          </w:p>
        </w:tc>
        <w:tc>
          <w:tcPr>
            <w:tcW w:w="761" w:type="dxa"/>
            <w:tcBorders>
              <w:top w:val="nil"/>
              <w:left w:val="single" w:sz="4" w:space="0" w:color="000000"/>
              <w:bottom w:val="single" w:sz="4" w:space="0" w:color="D9D9D9"/>
              <w:right w:val="nil"/>
            </w:tcBorders>
            <w:shd w:val="clear" w:color="auto" w:fill="auto"/>
            <w:noWrap/>
            <w:vAlign w:val="center"/>
            <w:hideMark/>
          </w:tcPr>
          <w:p w14:paraId="09251E9C" w14:textId="77777777" w:rsidR="009E3560" w:rsidRDefault="009E3560">
            <w:pPr>
              <w:jc w:val="right"/>
              <w:rPr>
                <w:color w:val="000000"/>
                <w:sz w:val="20"/>
                <w:szCs w:val="20"/>
              </w:rPr>
            </w:pPr>
            <w:r>
              <w:rPr>
                <w:color w:val="000000"/>
                <w:sz w:val="20"/>
                <w:szCs w:val="20"/>
              </w:rPr>
              <w:t>31</w:t>
            </w:r>
          </w:p>
        </w:tc>
        <w:tc>
          <w:tcPr>
            <w:tcW w:w="1800" w:type="dxa"/>
            <w:tcBorders>
              <w:top w:val="nil"/>
              <w:left w:val="nil"/>
              <w:bottom w:val="single" w:sz="4" w:space="0" w:color="D9D9D9"/>
              <w:right w:val="nil"/>
            </w:tcBorders>
            <w:shd w:val="clear" w:color="auto" w:fill="auto"/>
            <w:noWrap/>
            <w:vAlign w:val="center"/>
            <w:hideMark/>
          </w:tcPr>
          <w:p w14:paraId="7013FD5E" w14:textId="77777777" w:rsidR="009E3560" w:rsidRDefault="009E3560">
            <w:pPr>
              <w:jc w:val="right"/>
              <w:rPr>
                <w:color w:val="000000"/>
                <w:sz w:val="20"/>
                <w:szCs w:val="20"/>
              </w:rPr>
            </w:pPr>
            <w:r>
              <w:rPr>
                <w:color w:val="000000"/>
                <w:sz w:val="20"/>
                <w:szCs w:val="20"/>
              </w:rPr>
              <w:t>20 (19, 22)</w:t>
            </w:r>
          </w:p>
        </w:tc>
        <w:tc>
          <w:tcPr>
            <w:tcW w:w="1802" w:type="dxa"/>
            <w:tcBorders>
              <w:top w:val="nil"/>
              <w:left w:val="nil"/>
              <w:bottom w:val="single" w:sz="4" w:space="0" w:color="D9D9D9"/>
              <w:right w:val="single" w:sz="4" w:space="0" w:color="000000"/>
            </w:tcBorders>
            <w:shd w:val="clear" w:color="auto" w:fill="auto"/>
            <w:noWrap/>
            <w:vAlign w:val="center"/>
            <w:hideMark/>
          </w:tcPr>
          <w:p w14:paraId="49EBEFEA" w14:textId="77777777" w:rsidR="009E3560" w:rsidRDefault="009E3560">
            <w:pPr>
              <w:jc w:val="right"/>
              <w:rPr>
                <w:color w:val="000000"/>
                <w:sz w:val="20"/>
                <w:szCs w:val="20"/>
              </w:rPr>
            </w:pPr>
            <w:r>
              <w:rPr>
                <w:color w:val="000000"/>
                <w:sz w:val="20"/>
                <w:szCs w:val="20"/>
              </w:rPr>
              <w:t>0.12 (0.04, 0.23)</w:t>
            </w:r>
          </w:p>
        </w:tc>
      </w:tr>
      <w:tr w:rsidR="009E3560" w14:paraId="67416BDF" w14:textId="77777777" w:rsidTr="009E3560">
        <w:trPr>
          <w:trHeight w:val="320"/>
        </w:trPr>
        <w:tc>
          <w:tcPr>
            <w:tcW w:w="1780" w:type="dxa"/>
            <w:tcBorders>
              <w:top w:val="nil"/>
              <w:left w:val="single" w:sz="4" w:space="0" w:color="000000"/>
              <w:bottom w:val="single" w:sz="4" w:space="0" w:color="000000"/>
              <w:right w:val="single" w:sz="4" w:space="0" w:color="000000"/>
            </w:tcBorders>
            <w:shd w:val="clear" w:color="auto" w:fill="auto"/>
            <w:noWrap/>
            <w:vAlign w:val="center"/>
            <w:hideMark/>
          </w:tcPr>
          <w:p w14:paraId="252526EF" w14:textId="77777777" w:rsidR="009E3560" w:rsidRDefault="009E3560">
            <w:pPr>
              <w:rPr>
                <w:color w:val="000000"/>
                <w:sz w:val="20"/>
                <w:szCs w:val="20"/>
              </w:rPr>
            </w:pPr>
            <w:r>
              <w:rPr>
                <w:color w:val="000000"/>
                <w:sz w:val="20"/>
                <w:szCs w:val="20"/>
              </w:rPr>
              <w:t>48. Rhode Island</w:t>
            </w:r>
          </w:p>
        </w:tc>
        <w:tc>
          <w:tcPr>
            <w:tcW w:w="821" w:type="dxa"/>
            <w:tcBorders>
              <w:top w:val="nil"/>
              <w:left w:val="nil"/>
              <w:bottom w:val="single" w:sz="4" w:space="0" w:color="000000"/>
              <w:right w:val="nil"/>
            </w:tcBorders>
            <w:shd w:val="clear" w:color="auto" w:fill="auto"/>
            <w:noWrap/>
            <w:vAlign w:val="center"/>
            <w:hideMark/>
          </w:tcPr>
          <w:p w14:paraId="1D53687B" w14:textId="77777777" w:rsidR="009E3560" w:rsidRDefault="009E3560">
            <w:pPr>
              <w:jc w:val="right"/>
              <w:rPr>
                <w:color w:val="000000"/>
                <w:sz w:val="20"/>
                <w:szCs w:val="20"/>
              </w:rPr>
            </w:pPr>
            <w:r>
              <w:rPr>
                <w:color w:val="000000"/>
                <w:sz w:val="20"/>
                <w:szCs w:val="20"/>
              </w:rPr>
              <w:t>0</w:t>
            </w:r>
          </w:p>
        </w:tc>
        <w:tc>
          <w:tcPr>
            <w:tcW w:w="648" w:type="dxa"/>
            <w:tcBorders>
              <w:top w:val="nil"/>
              <w:left w:val="nil"/>
              <w:bottom w:val="single" w:sz="4" w:space="0" w:color="000000"/>
              <w:right w:val="single" w:sz="4" w:space="0" w:color="000000"/>
            </w:tcBorders>
            <w:shd w:val="clear" w:color="auto" w:fill="auto"/>
            <w:noWrap/>
            <w:vAlign w:val="center"/>
            <w:hideMark/>
          </w:tcPr>
          <w:p w14:paraId="23DBFF5E" w14:textId="77777777" w:rsidR="009E3560" w:rsidRDefault="009E3560">
            <w:pPr>
              <w:jc w:val="right"/>
              <w:rPr>
                <w:color w:val="000000"/>
                <w:sz w:val="20"/>
                <w:szCs w:val="20"/>
              </w:rPr>
            </w:pPr>
            <w:r>
              <w:rPr>
                <w:color w:val="000000"/>
                <w:sz w:val="20"/>
                <w:szCs w:val="20"/>
              </w:rPr>
              <w:t>1</w:t>
            </w:r>
          </w:p>
        </w:tc>
        <w:tc>
          <w:tcPr>
            <w:tcW w:w="763" w:type="dxa"/>
            <w:tcBorders>
              <w:top w:val="nil"/>
              <w:left w:val="nil"/>
              <w:bottom w:val="single" w:sz="4" w:space="0" w:color="000000"/>
              <w:right w:val="nil"/>
            </w:tcBorders>
            <w:shd w:val="clear" w:color="auto" w:fill="auto"/>
            <w:noWrap/>
            <w:vAlign w:val="center"/>
            <w:hideMark/>
          </w:tcPr>
          <w:p w14:paraId="49E073F8" w14:textId="77777777" w:rsidR="009E3560" w:rsidRDefault="009E3560">
            <w:pPr>
              <w:jc w:val="right"/>
              <w:rPr>
                <w:color w:val="000000"/>
                <w:sz w:val="20"/>
                <w:szCs w:val="20"/>
              </w:rPr>
            </w:pPr>
            <w:r>
              <w:rPr>
                <w:color w:val="000000"/>
                <w:sz w:val="20"/>
                <w:szCs w:val="20"/>
              </w:rPr>
              <w:t>5</w:t>
            </w:r>
          </w:p>
        </w:tc>
        <w:tc>
          <w:tcPr>
            <w:tcW w:w="648" w:type="dxa"/>
            <w:tcBorders>
              <w:top w:val="nil"/>
              <w:left w:val="nil"/>
              <w:bottom w:val="single" w:sz="4" w:space="0" w:color="000000"/>
              <w:right w:val="nil"/>
            </w:tcBorders>
            <w:shd w:val="clear" w:color="auto" w:fill="auto"/>
            <w:noWrap/>
            <w:vAlign w:val="center"/>
            <w:hideMark/>
          </w:tcPr>
          <w:p w14:paraId="42CDBB20" w14:textId="77777777" w:rsidR="009E3560" w:rsidRDefault="009E3560">
            <w:pPr>
              <w:jc w:val="right"/>
              <w:rPr>
                <w:color w:val="000000"/>
                <w:sz w:val="20"/>
                <w:szCs w:val="20"/>
              </w:rPr>
            </w:pPr>
            <w:r>
              <w:rPr>
                <w:color w:val="000000"/>
                <w:sz w:val="20"/>
                <w:szCs w:val="20"/>
              </w:rPr>
              <w:t>4</w:t>
            </w:r>
          </w:p>
        </w:tc>
        <w:tc>
          <w:tcPr>
            <w:tcW w:w="763" w:type="dxa"/>
            <w:tcBorders>
              <w:top w:val="nil"/>
              <w:left w:val="single" w:sz="4" w:space="0" w:color="000000"/>
              <w:bottom w:val="single" w:sz="4" w:space="0" w:color="000000"/>
              <w:right w:val="nil"/>
            </w:tcBorders>
            <w:shd w:val="clear" w:color="auto" w:fill="auto"/>
            <w:noWrap/>
            <w:vAlign w:val="center"/>
            <w:hideMark/>
          </w:tcPr>
          <w:p w14:paraId="69907FC8" w14:textId="77777777" w:rsidR="009E3560" w:rsidRDefault="009E3560">
            <w:pPr>
              <w:jc w:val="right"/>
              <w:rPr>
                <w:color w:val="000000"/>
                <w:sz w:val="20"/>
                <w:szCs w:val="20"/>
              </w:rPr>
            </w:pPr>
            <w:r>
              <w:rPr>
                <w:color w:val="000000"/>
                <w:sz w:val="20"/>
                <w:szCs w:val="20"/>
              </w:rPr>
              <w:t>0</w:t>
            </w:r>
          </w:p>
        </w:tc>
        <w:tc>
          <w:tcPr>
            <w:tcW w:w="648" w:type="dxa"/>
            <w:tcBorders>
              <w:top w:val="nil"/>
              <w:left w:val="nil"/>
              <w:bottom w:val="single" w:sz="4" w:space="0" w:color="000000"/>
              <w:right w:val="single" w:sz="4" w:space="0" w:color="000000"/>
            </w:tcBorders>
            <w:shd w:val="clear" w:color="auto" w:fill="auto"/>
            <w:noWrap/>
            <w:vAlign w:val="center"/>
            <w:hideMark/>
          </w:tcPr>
          <w:p w14:paraId="67830E98" w14:textId="77777777" w:rsidR="009E3560" w:rsidRDefault="009E3560">
            <w:pPr>
              <w:jc w:val="right"/>
              <w:rPr>
                <w:color w:val="000000"/>
                <w:sz w:val="20"/>
                <w:szCs w:val="20"/>
              </w:rPr>
            </w:pPr>
            <w:r>
              <w:rPr>
                <w:color w:val="000000"/>
                <w:sz w:val="20"/>
                <w:szCs w:val="20"/>
              </w:rPr>
              <w:t>0</w:t>
            </w:r>
          </w:p>
        </w:tc>
        <w:tc>
          <w:tcPr>
            <w:tcW w:w="763" w:type="dxa"/>
            <w:tcBorders>
              <w:top w:val="nil"/>
              <w:left w:val="nil"/>
              <w:bottom w:val="single" w:sz="4" w:space="0" w:color="000000"/>
              <w:right w:val="nil"/>
            </w:tcBorders>
            <w:shd w:val="clear" w:color="auto" w:fill="auto"/>
            <w:noWrap/>
            <w:vAlign w:val="center"/>
            <w:hideMark/>
          </w:tcPr>
          <w:p w14:paraId="29D3CF7C" w14:textId="77777777" w:rsidR="009E3560" w:rsidRDefault="009E3560">
            <w:pPr>
              <w:jc w:val="right"/>
              <w:rPr>
                <w:color w:val="000000"/>
                <w:sz w:val="20"/>
                <w:szCs w:val="20"/>
              </w:rPr>
            </w:pPr>
            <w:r>
              <w:rPr>
                <w:color w:val="000000"/>
                <w:sz w:val="20"/>
                <w:szCs w:val="20"/>
              </w:rPr>
              <w:t>6</w:t>
            </w:r>
          </w:p>
        </w:tc>
        <w:tc>
          <w:tcPr>
            <w:tcW w:w="648" w:type="dxa"/>
            <w:tcBorders>
              <w:top w:val="nil"/>
              <w:left w:val="nil"/>
              <w:bottom w:val="single" w:sz="4" w:space="0" w:color="000000"/>
              <w:right w:val="nil"/>
            </w:tcBorders>
            <w:shd w:val="clear" w:color="auto" w:fill="auto"/>
            <w:noWrap/>
            <w:vAlign w:val="center"/>
            <w:hideMark/>
          </w:tcPr>
          <w:p w14:paraId="3DCBA1F6" w14:textId="77777777" w:rsidR="009E3560" w:rsidRDefault="009E3560">
            <w:pPr>
              <w:jc w:val="right"/>
              <w:rPr>
                <w:color w:val="000000"/>
                <w:sz w:val="20"/>
                <w:szCs w:val="20"/>
              </w:rPr>
            </w:pPr>
            <w:r>
              <w:rPr>
                <w:color w:val="000000"/>
                <w:sz w:val="20"/>
                <w:szCs w:val="20"/>
              </w:rPr>
              <w:t>11</w:t>
            </w:r>
          </w:p>
        </w:tc>
        <w:tc>
          <w:tcPr>
            <w:tcW w:w="763" w:type="dxa"/>
            <w:tcBorders>
              <w:top w:val="nil"/>
              <w:left w:val="single" w:sz="4" w:space="0" w:color="000000"/>
              <w:bottom w:val="single" w:sz="4" w:space="0" w:color="000000"/>
              <w:right w:val="nil"/>
            </w:tcBorders>
            <w:shd w:val="clear" w:color="auto" w:fill="auto"/>
            <w:noWrap/>
            <w:vAlign w:val="center"/>
            <w:hideMark/>
          </w:tcPr>
          <w:p w14:paraId="48113302" w14:textId="77777777" w:rsidR="009E3560" w:rsidRDefault="009E3560">
            <w:pPr>
              <w:jc w:val="right"/>
              <w:rPr>
                <w:color w:val="000000"/>
                <w:sz w:val="20"/>
                <w:szCs w:val="20"/>
              </w:rPr>
            </w:pPr>
            <w:r>
              <w:rPr>
                <w:color w:val="000000"/>
                <w:sz w:val="20"/>
                <w:szCs w:val="20"/>
              </w:rPr>
              <w:t>2</w:t>
            </w:r>
          </w:p>
        </w:tc>
        <w:tc>
          <w:tcPr>
            <w:tcW w:w="648" w:type="dxa"/>
            <w:tcBorders>
              <w:top w:val="nil"/>
              <w:left w:val="nil"/>
              <w:bottom w:val="single" w:sz="4" w:space="0" w:color="000000"/>
              <w:right w:val="single" w:sz="4" w:space="0" w:color="000000"/>
            </w:tcBorders>
            <w:shd w:val="clear" w:color="auto" w:fill="auto"/>
            <w:noWrap/>
            <w:vAlign w:val="center"/>
            <w:hideMark/>
          </w:tcPr>
          <w:p w14:paraId="56DEA8FE" w14:textId="77777777" w:rsidR="009E3560" w:rsidRDefault="009E3560">
            <w:pPr>
              <w:jc w:val="right"/>
              <w:rPr>
                <w:color w:val="000000"/>
                <w:sz w:val="20"/>
                <w:szCs w:val="20"/>
              </w:rPr>
            </w:pPr>
            <w:r>
              <w:rPr>
                <w:color w:val="000000"/>
                <w:sz w:val="20"/>
                <w:szCs w:val="20"/>
              </w:rPr>
              <w:t>2</w:t>
            </w:r>
          </w:p>
        </w:tc>
        <w:tc>
          <w:tcPr>
            <w:tcW w:w="821" w:type="dxa"/>
            <w:tcBorders>
              <w:top w:val="nil"/>
              <w:left w:val="nil"/>
              <w:bottom w:val="single" w:sz="4" w:space="0" w:color="000000"/>
              <w:right w:val="nil"/>
            </w:tcBorders>
            <w:shd w:val="clear" w:color="auto" w:fill="auto"/>
            <w:noWrap/>
            <w:vAlign w:val="center"/>
            <w:hideMark/>
          </w:tcPr>
          <w:p w14:paraId="37060D3D" w14:textId="77777777" w:rsidR="009E3560" w:rsidRDefault="009E3560">
            <w:pPr>
              <w:jc w:val="right"/>
              <w:rPr>
                <w:color w:val="000000"/>
                <w:sz w:val="20"/>
                <w:szCs w:val="20"/>
              </w:rPr>
            </w:pPr>
            <w:r>
              <w:rPr>
                <w:color w:val="000000"/>
                <w:sz w:val="20"/>
                <w:szCs w:val="20"/>
              </w:rPr>
              <w:t>2</w:t>
            </w:r>
          </w:p>
        </w:tc>
        <w:tc>
          <w:tcPr>
            <w:tcW w:w="662" w:type="dxa"/>
            <w:tcBorders>
              <w:top w:val="nil"/>
              <w:left w:val="nil"/>
              <w:bottom w:val="single" w:sz="4" w:space="0" w:color="000000"/>
              <w:right w:val="nil"/>
            </w:tcBorders>
            <w:shd w:val="clear" w:color="auto" w:fill="auto"/>
            <w:noWrap/>
            <w:vAlign w:val="center"/>
            <w:hideMark/>
          </w:tcPr>
          <w:p w14:paraId="7E36A563" w14:textId="77777777" w:rsidR="009E3560" w:rsidRDefault="009E3560">
            <w:pPr>
              <w:jc w:val="right"/>
              <w:rPr>
                <w:color w:val="000000"/>
                <w:sz w:val="20"/>
                <w:szCs w:val="20"/>
              </w:rPr>
            </w:pPr>
            <w:r>
              <w:rPr>
                <w:color w:val="000000"/>
                <w:sz w:val="20"/>
                <w:szCs w:val="20"/>
              </w:rPr>
              <w:t>1</w:t>
            </w:r>
          </w:p>
        </w:tc>
        <w:tc>
          <w:tcPr>
            <w:tcW w:w="761" w:type="dxa"/>
            <w:tcBorders>
              <w:top w:val="nil"/>
              <w:left w:val="single" w:sz="4" w:space="0" w:color="000000"/>
              <w:bottom w:val="single" w:sz="4" w:space="0" w:color="000000"/>
              <w:right w:val="nil"/>
            </w:tcBorders>
            <w:shd w:val="clear" w:color="auto" w:fill="auto"/>
            <w:noWrap/>
            <w:vAlign w:val="center"/>
            <w:hideMark/>
          </w:tcPr>
          <w:p w14:paraId="1173CB11" w14:textId="77777777" w:rsidR="009E3560" w:rsidRDefault="009E3560">
            <w:pPr>
              <w:jc w:val="right"/>
              <w:rPr>
                <w:color w:val="000000"/>
                <w:sz w:val="20"/>
                <w:szCs w:val="20"/>
              </w:rPr>
            </w:pPr>
            <w:r>
              <w:rPr>
                <w:color w:val="000000"/>
                <w:sz w:val="20"/>
                <w:szCs w:val="20"/>
              </w:rPr>
              <w:t>15</w:t>
            </w:r>
          </w:p>
        </w:tc>
        <w:tc>
          <w:tcPr>
            <w:tcW w:w="1800" w:type="dxa"/>
            <w:tcBorders>
              <w:top w:val="nil"/>
              <w:left w:val="nil"/>
              <w:bottom w:val="single" w:sz="4" w:space="0" w:color="000000"/>
              <w:right w:val="nil"/>
            </w:tcBorders>
            <w:shd w:val="clear" w:color="auto" w:fill="auto"/>
            <w:noWrap/>
            <w:vAlign w:val="center"/>
            <w:hideMark/>
          </w:tcPr>
          <w:p w14:paraId="224207A5" w14:textId="77777777" w:rsidR="009E3560" w:rsidRDefault="009E3560">
            <w:pPr>
              <w:jc w:val="right"/>
              <w:rPr>
                <w:color w:val="000000"/>
                <w:sz w:val="20"/>
                <w:szCs w:val="20"/>
              </w:rPr>
            </w:pPr>
            <w:r>
              <w:rPr>
                <w:color w:val="000000"/>
                <w:sz w:val="20"/>
                <w:szCs w:val="20"/>
              </w:rPr>
              <w:t>18 (14, 21)</w:t>
            </w:r>
          </w:p>
        </w:tc>
        <w:tc>
          <w:tcPr>
            <w:tcW w:w="1802" w:type="dxa"/>
            <w:tcBorders>
              <w:top w:val="nil"/>
              <w:left w:val="nil"/>
              <w:bottom w:val="single" w:sz="4" w:space="0" w:color="000000"/>
              <w:right w:val="single" w:sz="4" w:space="0" w:color="000000"/>
            </w:tcBorders>
            <w:shd w:val="clear" w:color="auto" w:fill="auto"/>
            <w:noWrap/>
            <w:vAlign w:val="center"/>
            <w:hideMark/>
          </w:tcPr>
          <w:p w14:paraId="5A2C0ED2" w14:textId="77777777" w:rsidR="009E3560" w:rsidRDefault="009E3560">
            <w:pPr>
              <w:jc w:val="right"/>
              <w:rPr>
                <w:color w:val="000000"/>
                <w:sz w:val="20"/>
                <w:szCs w:val="20"/>
              </w:rPr>
            </w:pPr>
            <w:r>
              <w:rPr>
                <w:color w:val="000000"/>
                <w:sz w:val="20"/>
                <w:szCs w:val="20"/>
              </w:rPr>
              <w:t>0.19 (0.07, 0.34)</w:t>
            </w:r>
          </w:p>
        </w:tc>
      </w:tr>
    </w:tbl>
    <w:p w14:paraId="0BC80CBF" w14:textId="532BD678" w:rsidR="006263F3" w:rsidRPr="006263F3" w:rsidRDefault="006263F3" w:rsidP="006263F3">
      <w:pPr>
        <w:pStyle w:val="FootnoteText"/>
        <w:rPr>
          <w:rFonts w:ascii="Times New Roman" w:hAnsi="Times New Roman" w:cs="Times New Roman"/>
          <w:sz w:val="24"/>
          <w:szCs w:val="24"/>
        </w:rPr>
      </w:pPr>
      <w:r w:rsidRPr="006263F3">
        <w:rPr>
          <w:rStyle w:val="FootnoteReference"/>
          <w:rFonts w:ascii="Times New Roman" w:hAnsi="Times New Roman" w:cs="Times New Roman"/>
          <w:sz w:val="24"/>
          <w:szCs w:val="24"/>
        </w:rPr>
        <w:footnoteRef/>
      </w:r>
      <w:r w:rsidRPr="006263F3">
        <w:rPr>
          <w:rFonts w:ascii="Times New Roman" w:hAnsi="Times New Roman" w:cs="Times New Roman"/>
          <w:sz w:val="24"/>
          <w:szCs w:val="24"/>
        </w:rPr>
        <w:t>Sectoral emissions in gigagrams per year (Gg a</w:t>
      </w:r>
      <w:r w:rsidRPr="006263F3">
        <w:rPr>
          <w:rFonts w:ascii="Times New Roman" w:hAnsi="Times New Roman" w:cs="Times New Roman"/>
          <w:sz w:val="24"/>
          <w:szCs w:val="24"/>
          <w:vertAlign w:val="superscript"/>
        </w:rPr>
        <w:t>-1</w:t>
      </w:r>
      <w:r w:rsidRPr="006263F3">
        <w:rPr>
          <w:rFonts w:ascii="Times New Roman" w:hAnsi="Times New Roman" w:cs="Times New Roman"/>
          <w:sz w:val="24"/>
          <w:szCs w:val="24"/>
        </w:rPr>
        <w:t>) for anthropogenic sources, including livestock, oil and natural gas, landfills, wastewater, and other categories, including rice.</w:t>
      </w:r>
    </w:p>
    <w:p w14:paraId="7EC057AC" w14:textId="7970B807" w:rsidR="006263F3" w:rsidRPr="006263F3" w:rsidRDefault="006263F3" w:rsidP="006263F3">
      <w:pPr>
        <w:pStyle w:val="FootnoteText"/>
        <w:rPr>
          <w:rFonts w:ascii="Times New Roman" w:hAnsi="Times New Roman" w:cs="Times New Roman"/>
          <w:sz w:val="24"/>
          <w:szCs w:val="24"/>
        </w:rPr>
      </w:pPr>
      <w:r>
        <w:rPr>
          <w:rStyle w:val="FootnoteReference"/>
          <w:rFonts w:ascii="Times New Roman" w:hAnsi="Times New Roman" w:cs="Times New Roman"/>
          <w:sz w:val="24"/>
          <w:szCs w:val="24"/>
        </w:rPr>
        <w:t>2</w:t>
      </w:r>
      <w:r w:rsidR="00A86921">
        <w:rPr>
          <w:rFonts w:ascii="Times New Roman" w:hAnsi="Times New Roman" w:cs="Times New Roman"/>
          <w:sz w:val="24"/>
          <w:szCs w:val="24"/>
        </w:rPr>
        <w:t>Bottom-up emissions</w:t>
      </w:r>
      <w:r w:rsidRPr="006263F3">
        <w:rPr>
          <w:rFonts w:ascii="Times New Roman" w:hAnsi="Times New Roman" w:cs="Times New Roman"/>
          <w:sz w:val="24"/>
          <w:szCs w:val="24"/>
        </w:rPr>
        <w:t xml:space="preserve"> for each state from the Environmental Protection Agency (EPA) Inventory of U.S. Greenhouse Gas Emissions and Sinks (GHGI) </w:t>
      </w:r>
      <w:r w:rsidR="00A86921">
        <w:rPr>
          <w:rFonts w:ascii="Times New Roman" w:hAnsi="Times New Roman" w:cs="Times New Roman"/>
          <w:sz w:val="24"/>
          <w:szCs w:val="24"/>
        </w:rPr>
        <w:t>state estimates f</w:t>
      </w:r>
      <w:r w:rsidRPr="006263F3">
        <w:rPr>
          <w:rFonts w:ascii="Times New Roman" w:hAnsi="Times New Roman" w:cs="Times New Roman"/>
          <w:sz w:val="24"/>
          <w:szCs w:val="24"/>
        </w:rPr>
        <w:t>or 201</w:t>
      </w:r>
      <w:r w:rsidR="00A86921">
        <w:rPr>
          <w:rFonts w:ascii="Times New Roman" w:hAnsi="Times New Roman" w:cs="Times New Roman"/>
          <w:sz w:val="24"/>
          <w:szCs w:val="24"/>
        </w:rPr>
        <w:t>9</w:t>
      </w:r>
      <w:r w:rsidRPr="006263F3">
        <w:rPr>
          <w:rFonts w:ascii="Times New Roman" w:hAnsi="Times New Roman" w:cs="Times New Roman"/>
          <w:sz w:val="24"/>
          <w:szCs w:val="24"/>
        </w:rPr>
        <w:t>.</w:t>
      </w:r>
    </w:p>
    <w:p w14:paraId="33F05660" w14:textId="00CEF2CC" w:rsidR="006263F3" w:rsidRPr="006263F3" w:rsidRDefault="006263F3" w:rsidP="006263F3">
      <w:pPr>
        <w:pStyle w:val="FootnoteText"/>
        <w:rPr>
          <w:rFonts w:ascii="Times New Roman" w:hAnsi="Times New Roman" w:cs="Times New Roman"/>
          <w:sz w:val="24"/>
          <w:szCs w:val="24"/>
        </w:rPr>
      </w:pPr>
      <w:r>
        <w:rPr>
          <w:rStyle w:val="FootnoteReference"/>
          <w:rFonts w:ascii="Times New Roman" w:hAnsi="Times New Roman" w:cs="Times New Roman"/>
          <w:sz w:val="24"/>
          <w:szCs w:val="24"/>
        </w:rPr>
        <w:t>3</w:t>
      </w:r>
      <w:r w:rsidR="00A86921">
        <w:rPr>
          <w:rFonts w:ascii="Times New Roman" w:hAnsi="Times New Roman" w:cs="Times New Roman"/>
          <w:sz w:val="24"/>
          <w:szCs w:val="24"/>
        </w:rPr>
        <w:t>Optimized s</w:t>
      </w:r>
      <w:r>
        <w:rPr>
          <w:rFonts w:ascii="Times New Roman" w:hAnsi="Times New Roman" w:cs="Times New Roman"/>
          <w:sz w:val="24"/>
          <w:szCs w:val="24"/>
        </w:rPr>
        <w:t>ectoral</w:t>
      </w:r>
      <w:r w:rsidRPr="006263F3">
        <w:rPr>
          <w:rFonts w:ascii="Times New Roman" w:hAnsi="Times New Roman" w:cs="Times New Roman"/>
          <w:sz w:val="24"/>
          <w:szCs w:val="24"/>
        </w:rPr>
        <w:t xml:space="preserve"> </w:t>
      </w:r>
      <w:r>
        <w:rPr>
          <w:rFonts w:ascii="Times New Roman" w:hAnsi="Times New Roman" w:cs="Times New Roman"/>
          <w:sz w:val="24"/>
          <w:szCs w:val="24"/>
        </w:rPr>
        <w:t xml:space="preserve">anthropogenic </w:t>
      </w:r>
      <w:r w:rsidRPr="006263F3">
        <w:rPr>
          <w:rFonts w:ascii="Times New Roman" w:hAnsi="Times New Roman" w:cs="Times New Roman"/>
          <w:sz w:val="24"/>
          <w:szCs w:val="24"/>
        </w:rPr>
        <w:t>emissions</w:t>
      </w:r>
      <w:r>
        <w:rPr>
          <w:rFonts w:ascii="Times New Roman" w:hAnsi="Times New Roman" w:cs="Times New Roman"/>
          <w:sz w:val="24"/>
          <w:szCs w:val="24"/>
        </w:rPr>
        <w:t xml:space="preserve"> from an inversion of TROPOMI data.</w:t>
      </w:r>
    </w:p>
    <w:p w14:paraId="262E6224" w14:textId="6041D0B8" w:rsidR="006263F3" w:rsidRPr="006263F3" w:rsidRDefault="006263F3" w:rsidP="006263F3">
      <w:pPr>
        <w:pStyle w:val="FootnoteText"/>
        <w:rPr>
          <w:rFonts w:ascii="Times New Roman" w:hAnsi="Times New Roman" w:cs="Times New Roman"/>
          <w:sz w:val="24"/>
          <w:szCs w:val="24"/>
        </w:rPr>
      </w:pPr>
      <w:r>
        <w:rPr>
          <w:rStyle w:val="FootnoteReference"/>
          <w:rFonts w:ascii="Times New Roman" w:hAnsi="Times New Roman" w:cs="Times New Roman"/>
          <w:sz w:val="24"/>
          <w:szCs w:val="24"/>
        </w:rPr>
        <w:t>4</w:t>
      </w:r>
      <w:r w:rsidRPr="006263F3">
        <w:rPr>
          <w:rFonts w:ascii="Times New Roman" w:hAnsi="Times New Roman" w:cs="Times New Roman"/>
          <w:sz w:val="24"/>
          <w:szCs w:val="24"/>
        </w:rPr>
        <w:t xml:space="preserve">The total anthropogenic </w:t>
      </w:r>
      <w:r>
        <w:rPr>
          <w:rFonts w:ascii="Times New Roman" w:hAnsi="Times New Roman" w:cs="Times New Roman"/>
          <w:sz w:val="24"/>
          <w:szCs w:val="24"/>
        </w:rPr>
        <w:t>optimized</w:t>
      </w:r>
      <w:r w:rsidRPr="006263F3">
        <w:rPr>
          <w:rFonts w:ascii="Times New Roman" w:hAnsi="Times New Roman" w:cs="Times New Roman"/>
          <w:sz w:val="24"/>
          <w:szCs w:val="24"/>
        </w:rPr>
        <w:t xml:space="preserve"> emissions. Values in parentheses give the minimum and maximum</w:t>
      </w:r>
      <w:r>
        <w:rPr>
          <w:rFonts w:ascii="Times New Roman" w:hAnsi="Times New Roman" w:cs="Times New Roman"/>
          <w:sz w:val="24"/>
          <w:szCs w:val="24"/>
        </w:rPr>
        <w:t xml:space="preserve"> of </w:t>
      </w:r>
      <w:r w:rsidR="00A86921">
        <w:rPr>
          <w:rFonts w:ascii="Times New Roman" w:hAnsi="Times New Roman" w:cs="Times New Roman"/>
          <w:sz w:val="24"/>
          <w:szCs w:val="24"/>
        </w:rPr>
        <w:t>the</w:t>
      </w:r>
      <w:r>
        <w:rPr>
          <w:rFonts w:ascii="Times New Roman" w:hAnsi="Times New Roman" w:cs="Times New Roman"/>
          <w:sz w:val="24"/>
          <w:szCs w:val="24"/>
        </w:rPr>
        <w:t xml:space="preserve"> ensemble of 8 inversions</w:t>
      </w:r>
      <w:r w:rsidRPr="006263F3">
        <w:rPr>
          <w:rFonts w:ascii="Times New Roman" w:hAnsi="Times New Roman" w:cs="Times New Roman"/>
          <w:sz w:val="24"/>
          <w:szCs w:val="24"/>
        </w:rPr>
        <w:t>.</w:t>
      </w:r>
    </w:p>
    <w:p w14:paraId="55368A90" w14:textId="55FB9671" w:rsidR="006263F3" w:rsidRDefault="006263F3">
      <w:r>
        <w:rPr>
          <w:rStyle w:val="FootnoteReference"/>
        </w:rPr>
        <w:lastRenderedPageBreak/>
        <w:t>5</w:t>
      </w:r>
      <w:r w:rsidRPr="006263F3">
        <w:t xml:space="preserve">The sensitivity of the total state posterior emissions to the observing system, given by the diagonal elements of the state averaging kernel matrix calculated. Values in parentheses give the ensemble </w:t>
      </w:r>
      <w:r>
        <w:t>range</w:t>
      </w:r>
      <w:r w:rsidRPr="006263F3">
        <w:t>. Sensitivities range from 0 (unresponsive to the observing system) to 1 (fully responsive).</w:t>
      </w:r>
      <w:r>
        <w:br w:type="page"/>
      </w:r>
    </w:p>
    <w:p w14:paraId="667E4B03" w14:textId="1C0E3635" w:rsidR="006263F3" w:rsidRDefault="006263F3" w:rsidP="006263F3">
      <w:r w:rsidRPr="006263F3">
        <w:rPr>
          <w:b/>
          <w:bCs/>
        </w:rPr>
        <w:lastRenderedPageBreak/>
        <w:t>Table S2:</w:t>
      </w:r>
      <w:r>
        <w:t xml:space="preserve"> Top 10 methane-producing urban areas in the contiguous U.S. (CONUS) for 2019.</w:t>
      </w:r>
    </w:p>
    <w:p w14:paraId="68425C47" w14:textId="6E2002A2" w:rsidR="006D20AC" w:rsidRPr="006D20AC" w:rsidRDefault="006D20AC" w:rsidP="006263F3">
      <w:pPr>
        <w:rPr>
          <w:color w:val="FF0000"/>
        </w:rPr>
      </w:pPr>
      <w:r w:rsidRPr="006D20AC">
        <w:rPr>
          <w:color w:val="FF0000"/>
        </w:rPr>
        <w:t>I will update this table when we decide what to do with urban areas.</w:t>
      </w:r>
    </w:p>
    <w:tbl>
      <w:tblPr>
        <w:tblpPr w:leftFromText="180" w:rightFromText="180" w:vertAnchor="page" w:tblpY="1241"/>
        <w:tblW w:w="14948" w:type="dxa"/>
        <w:tblLook w:val="04A0" w:firstRow="1" w:lastRow="0" w:firstColumn="1" w:lastColumn="0" w:noHBand="0" w:noVBand="1"/>
      </w:tblPr>
      <w:tblGrid>
        <w:gridCol w:w="3514"/>
        <w:gridCol w:w="1253"/>
        <w:gridCol w:w="1253"/>
        <w:gridCol w:w="1253"/>
        <w:gridCol w:w="1253"/>
        <w:gridCol w:w="1526"/>
        <w:gridCol w:w="1584"/>
        <w:gridCol w:w="1627"/>
        <w:gridCol w:w="1685"/>
      </w:tblGrid>
      <w:tr w:rsidR="006263F3" w:rsidRPr="009D1A9D" w14:paraId="7219CDF4" w14:textId="77777777" w:rsidTr="0054319B">
        <w:trPr>
          <w:trHeight w:val="320"/>
        </w:trPr>
        <w:tc>
          <w:tcPr>
            <w:tcW w:w="3514" w:type="dxa"/>
            <w:vMerge w:val="restart"/>
            <w:tcBorders>
              <w:top w:val="single" w:sz="4" w:space="0" w:color="000000"/>
              <w:left w:val="single" w:sz="4" w:space="0" w:color="000000"/>
              <w:bottom w:val="nil"/>
              <w:right w:val="nil"/>
            </w:tcBorders>
            <w:shd w:val="clear" w:color="auto" w:fill="auto"/>
            <w:noWrap/>
            <w:vAlign w:val="center"/>
            <w:hideMark/>
          </w:tcPr>
          <w:p w14:paraId="03C107A1" w14:textId="77777777" w:rsidR="006263F3" w:rsidRPr="009D1A9D" w:rsidRDefault="006263F3" w:rsidP="0054319B">
            <w:pPr>
              <w:jc w:val="center"/>
              <w:rPr>
                <w:color w:val="000000"/>
                <w:sz w:val="20"/>
                <w:szCs w:val="20"/>
                <w:vertAlign w:val="superscript"/>
              </w:rPr>
            </w:pPr>
            <w:r>
              <w:rPr>
                <w:b/>
                <w:bCs/>
                <w:color w:val="000000"/>
                <w:sz w:val="20"/>
                <w:szCs w:val="20"/>
              </w:rPr>
              <w:t>Urban area</w:t>
            </w:r>
            <w:r>
              <w:rPr>
                <w:color w:val="000000"/>
                <w:sz w:val="20"/>
                <w:szCs w:val="20"/>
                <w:vertAlign w:val="superscript"/>
              </w:rPr>
              <w:t>1</w:t>
            </w:r>
          </w:p>
        </w:tc>
        <w:tc>
          <w:tcPr>
            <w:tcW w:w="6538" w:type="dxa"/>
            <w:gridSpan w:val="5"/>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F4E5287" w14:textId="77777777" w:rsidR="006263F3" w:rsidRPr="009D1A9D" w:rsidRDefault="006263F3" w:rsidP="0054319B">
            <w:pPr>
              <w:jc w:val="center"/>
              <w:rPr>
                <w:b/>
                <w:bCs/>
                <w:color w:val="000000"/>
                <w:sz w:val="20"/>
                <w:szCs w:val="20"/>
              </w:rPr>
            </w:pPr>
            <w:r w:rsidRPr="009D1A9D">
              <w:rPr>
                <w:b/>
                <w:bCs/>
                <w:color w:val="000000"/>
                <w:sz w:val="20"/>
                <w:szCs w:val="20"/>
              </w:rPr>
              <w:t>Prior emission</w:t>
            </w:r>
            <w:r>
              <w:rPr>
                <w:b/>
                <w:bCs/>
                <w:color w:val="000000"/>
                <w:sz w:val="20"/>
                <w:szCs w:val="20"/>
              </w:rPr>
              <w:t>s (Gg a</w:t>
            </w:r>
            <w:r w:rsidRPr="00940FA4">
              <w:rPr>
                <w:b/>
                <w:bCs/>
                <w:color w:val="000000"/>
                <w:sz w:val="20"/>
                <w:szCs w:val="20"/>
                <w:vertAlign w:val="superscript"/>
              </w:rPr>
              <w:t>-1</w:t>
            </w:r>
            <w:r>
              <w:rPr>
                <w:b/>
                <w:bCs/>
                <w:color w:val="000000"/>
                <w:sz w:val="20"/>
                <w:szCs w:val="20"/>
              </w:rPr>
              <w:t>)</w:t>
            </w:r>
            <w:r w:rsidRPr="00940FA4">
              <w:rPr>
                <w:color w:val="000000"/>
                <w:sz w:val="20"/>
                <w:szCs w:val="20"/>
                <w:vertAlign w:val="superscript"/>
              </w:rPr>
              <w:t>2</w:t>
            </w:r>
          </w:p>
        </w:tc>
        <w:tc>
          <w:tcPr>
            <w:tcW w:w="4896" w:type="dxa"/>
            <w:gridSpan w:val="3"/>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AC0D0DF" w14:textId="77777777" w:rsidR="006263F3" w:rsidRPr="009D1A9D" w:rsidRDefault="006263F3" w:rsidP="0054319B">
            <w:pPr>
              <w:jc w:val="center"/>
              <w:rPr>
                <w:b/>
                <w:bCs/>
                <w:color w:val="000000"/>
                <w:sz w:val="20"/>
                <w:szCs w:val="20"/>
              </w:rPr>
            </w:pPr>
            <w:r w:rsidRPr="009D1A9D">
              <w:rPr>
                <w:b/>
                <w:bCs/>
                <w:color w:val="000000"/>
                <w:sz w:val="20"/>
                <w:szCs w:val="20"/>
              </w:rPr>
              <w:t>Posterior emissions</w:t>
            </w:r>
          </w:p>
        </w:tc>
      </w:tr>
      <w:tr w:rsidR="006263F3" w:rsidRPr="009D1A9D" w14:paraId="2B20B5D6" w14:textId="77777777" w:rsidTr="0054319B">
        <w:trPr>
          <w:trHeight w:val="700"/>
        </w:trPr>
        <w:tc>
          <w:tcPr>
            <w:tcW w:w="3514" w:type="dxa"/>
            <w:vMerge/>
            <w:tcBorders>
              <w:top w:val="single" w:sz="4" w:space="0" w:color="000000"/>
              <w:left w:val="single" w:sz="4" w:space="0" w:color="000000"/>
              <w:bottom w:val="single" w:sz="4" w:space="0" w:color="000000"/>
              <w:right w:val="nil"/>
            </w:tcBorders>
            <w:vAlign w:val="center"/>
            <w:hideMark/>
          </w:tcPr>
          <w:p w14:paraId="62FF0CC3" w14:textId="77777777" w:rsidR="006263F3" w:rsidRPr="009D1A9D" w:rsidRDefault="006263F3" w:rsidP="0054319B">
            <w:pPr>
              <w:rPr>
                <w:b/>
                <w:bCs/>
                <w:color w:val="000000"/>
                <w:sz w:val="20"/>
                <w:szCs w:val="20"/>
              </w:rPr>
            </w:pPr>
          </w:p>
        </w:tc>
        <w:tc>
          <w:tcPr>
            <w:tcW w:w="1253" w:type="dxa"/>
            <w:tcBorders>
              <w:top w:val="single" w:sz="4" w:space="0" w:color="000000"/>
              <w:left w:val="single" w:sz="4" w:space="0" w:color="000000"/>
              <w:bottom w:val="single" w:sz="4" w:space="0" w:color="000000"/>
              <w:right w:val="nil"/>
            </w:tcBorders>
            <w:shd w:val="clear" w:color="auto" w:fill="auto"/>
            <w:vAlign w:val="center"/>
            <w:hideMark/>
          </w:tcPr>
          <w:p w14:paraId="6D99903F" w14:textId="77777777" w:rsidR="006263F3" w:rsidRPr="009D1A9D" w:rsidRDefault="006263F3" w:rsidP="0054319B">
            <w:pPr>
              <w:jc w:val="center"/>
              <w:rPr>
                <w:b/>
                <w:bCs/>
                <w:color w:val="000000"/>
                <w:sz w:val="20"/>
                <w:szCs w:val="20"/>
              </w:rPr>
            </w:pPr>
            <w:r w:rsidRPr="009D1A9D">
              <w:rPr>
                <w:b/>
                <w:bCs/>
                <w:color w:val="000000"/>
                <w:sz w:val="20"/>
                <w:szCs w:val="20"/>
              </w:rPr>
              <w:t>Landfills</w:t>
            </w:r>
          </w:p>
        </w:tc>
        <w:tc>
          <w:tcPr>
            <w:tcW w:w="1253" w:type="dxa"/>
            <w:tcBorders>
              <w:top w:val="single" w:sz="4" w:space="0" w:color="000000"/>
              <w:left w:val="nil"/>
              <w:bottom w:val="single" w:sz="4" w:space="0" w:color="000000"/>
              <w:right w:val="nil"/>
            </w:tcBorders>
            <w:shd w:val="clear" w:color="auto" w:fill="auto"/>
            <w:vAlign w:val="center"/>
            <w:hideMark/>
          </w:tcPr>
          <w:p w14:paraId="373FA0F2" w14:textId="77777777" w:rsidR="006263F3" w:rsidRPr="009D1A9D" w:rsidRDefault="006263F3" w:rsidP="0054319B">
            <w:pPr>
              <w:jc w:val="center"/>
              <w:rPr>
                <w:b/>
                <w:bCs/>
                <w:color w:val="000000"/>
                <w:sz w:val="20"/>
                <w:szCs w:val="20"/>
              </w:rPr>
            </w:pPr>
            <w:r w:rsidRPr="009D1A9D">
              <w:rPr>
                <w:b/>
                <w:bCs/>
                <w:color w:val="000000"/>
                <w:sz w:val="20"/>
                <w:szCs w:val="20"/>
              </w:rPr>
              <w:t>Wastewater</w:t>
            </w:r>
          </w:p>
        </w:tc>
        <w:tc>
          <w:tcPr>
            <w:tcW w:w="1253" w:type="dxa"/>
            <w:tcBorders>
              <w:top w:val="single" w:sz="4" w:space="0" w:color="000000"/>
              <w:left w:val="nil"/>
              <w:bottom w:val="single" w:sz="4" w:space="0" w:color="000000"/>
              <w:right w:val="nil"/>
            </w:tcBorders>
            <w:shd w:val="clear" w:color="auto" w:fill="auto"/>
            <w:vAlign w:val="center"/>
            <w:hideMark/>
          </w:tcPr>
          <w:p w14:paraId="1F0E38A9" w14:textId="77777777" w:rsidR="006263F3" w:rsidRPr="009D1A9D" w:rsidRDefault="006263F3" w:rsidP="0054319B">
            <w:pPr>
              <w:jc w:val="center"/>
              <w:rPr>
                <w:b/>
                <w:bCs/>
                <w:color w:val="000000"/>
                <w:sz w:val="20"/>
                <w:szCs w:val="20"/>
              </w:rPr>
            </w:pPr>
            <w:r w:rsidRPr="009D1A9D">
              <w:rPr>
                <w:b/>
                <w:bCs/>
                <w:color w:val="000000"/>
                <w:sz w:val="20"/>
                <w:szCs w:val="20"/>
              </w:rPr>
              <w:t>Oil and natural gas</w:t>
            </w:r>
          </w:p>
        </w:tc>
        <w:tc>
          <w:tcPr>
            <w:tcW w:w="1253" w:type="dxa"/>
            <w:tcBorders>
              <w:top w:val="single" w:sz="4" w:space="0" w:color="000000"/>
              <w:left w:val="nil"/>
              <w:bottom w:val="single" w:sz="4" w:space="0" w:color="000000"/>
              <w:right w:val="nil"/>
            </w:tcBorders>
            <w:shd w:val="clear" w:color="auto" w:fill="auto"/>
            <w:vAlign w:val="center"/>
            <w:hideMark/>
          </w:tcPr>
          <w:p w14:paraId="7FA06F93" w14:textId="77777777" w:rsidR="006263F3" w:rsidRPr="009D1A9D" w:rsidRDefault="006263F3" w:rsidP="0054319B">
            <w:pPr>
              <w:jc w:val="center"/>
              <w:rPr>
                <w:b/>
                <w:bCs/>
                <w:color w:val="000000"/>
                <w:sz w:val="20"/>
                <w:szCs w:val="20"/>
              </w:rPr>
            </w:pPr>
            <w:r w:rsidRPr="009D1A9D">
              <w:rPr>
                <w:b/>
                <w:bCs/>
                <w:color w:val="000000"/>
                <w:sz w:val="20"/>
                <w:szCs w:val="20"/>
              </w:rPr>
              <w:t>Livestock</w:t>
            </w:r>
          </w:p>
        </w:tc>
        <w:tc>
          <w:tcPr>
            <w:tcW w:w="1526" w:type="dxa"/>
            <w:tcBorders>
              <w:top w:val="single" w:sz="4" w:space="0" w:color="000000"/>
              <w:left w:val="nil"/>
              <w:bottom w:val="single" w:sz="4" w:space="0" w:color="000000"/>
              <w:right w:val="single" w:sz="4" w:space="0" w:color="000000"/>
            </w:tcBorders>
            <w:shd w:val="clear" w:color="auto" w:fill="auto"/>
            <w:vAlign w:val="center"/>
            <w:hideMark/>
          </w:tcPr>
          <w:p w14:paraId="48E565D8" w14:textId="77777777" w:rsidR="006263F3" w:rsidRPr="009D1A9D" w:rsidRDefault="006263F3" w:rsidP="0054319B">
            <w:pPr>
              <w:jc w:val="center"/>
              <w:rPr>
                <w:b/>
                <w:bCs/>
                <w:color w:val="000000"/>
                <w:sz w:val="20"/>
                <w:szCs w:val="20"/>
              </w:rPr>
            </w:pPr>
            <w:r w:rsidRPr="009D1A9D">
              <w:rPr>
                <w:b/>
                <w:bCs/>
                <w:color w:val="000000"/>
                <w:sz w:val="20"/>
                <w:szCs w:val="20"/>
              </w:rPr>
              <w:t>Other anthropogenic</w:t>
            </w:r>
          </w:p>
        </w:tc>
        <w:tc>
          <w:tcPr>
            <w:tcW w:w="1584" w:type="dxa"/>
            <w:tcBorders>
              <w:top w:val="single" w:sz="4" w:space="0" w:color="000000"/>
              <w:left w:val="nil"/>
              <w:bottom w:val="single" w:sz="4" w:space="0" w:color="000000"/>
              <w:right w:val="nil"/>
            </w:tcBorders>
            <w:shd w:val="clear" w:color="auto" w:fill="auto"/>
            <w:vAlign w:val="center"/>
            <w:hideMark/>
          </w:tcPr>
          <w:p w14:paraId="2380EAA9" w14:textId="77777777" w:rsidR="006263F3" w:rsidRPr="009D1A9D" w:rsidRDefault="006263F3" w:rsidP="0054319B">
            <w:pPr>
              <w:jc w:val="center"/>
              <w:rPr>
                <w:b/>
                <w:bCs/>
                <w:color w:val="000000"/>
                <w:sz w:val="20"/>
                <w:szCs w:val="20"/>
              </w:rPr>
            </w:pPr>
            <w:r w:rsidRPr="009D1A9D">
              <w:rPr>
                <w:b/>
                <w:bCs/>
                <w:color w:val="000000"/>
                <w:sz w:val="20"/>
                <w:szCs w:val="20"/>
              </w:rPr>
              <w:t>Total (Gg a</w:t>
            </w:r>
            <w:r w:rsidRPr="009D1A9D">
              <w:rPr>
                <w:b/>
                <w:bCs/>
                <w:color w:val="000000"/>
                <w:sz w:val="20"/>
                <w:szCs w:val="20"/>
                <w:vertAlign w:val="superscript"/>
              </w:rPr>
              <w:t>-1</w:t>
            </w:r>
            <w:r w:rsidRPr="009D1A9D">
              <w:rPr>
                <w:b/>
                <w:bCs/>
                <w:color w:val="000000"/>
                <w:sz w:val="20"/>
                <w:szCs w:val="20"/>
              </w:rPr>
              <w:t>)</w:t>
            </w:r>
          </w:p>
        </w:tc>
        <w:tc>
          <w:tcPr>
            <w:tcW w:w="1627" w:type="dxa"/>
            <w:tcBorders>
              <w:top w:val="single" w:sz="4" w:space="0" w:color="000000"/>
              <w:left w:val="nil"/>
              <w:bottom w:val="single" w:sz="4" w:space="0" w:color="000000"/>
              <w:right w:val="nil"/>
            </w:tcBorders>
            <w:shd w:val="clear" w:color="auto" w:fill="auto"/>
            <w:vAlign w:val="center"/>
            <w:hideMark/>
          </w:tcPr>
          <w:p w14:paraId="23B70B0C" w14:textId="77777777" w:rsidR="006263F3" w:rsidRDefault="006263F3" w:rsidP="0054319B">
            <w:pPr>
              <w:jc w:val="center"/>
              <w:rPr>
                <w:b/>
                <w:bCs/>
                <w:color w:val="000000"/>
                <w:sz w:val="20"/>
                <w:szCs w:val="20"/>
              </w:rPr>
            </w:pPr>
            <w:r w:rsidRPr="009D1A9D">
              <w:rPr>
                <w:b/>
                <w:bCs/>
                <w:color w:val="000000"/>
                <w:sz w:val="20"/>
                <w:szCs w:val="20"/>
              </w:rPr>
              <w:t>Per capita</w:t>
            </w:r>
          </w:p>
          <w:p w14:paraId="402F80EF" w14:textId="77777777" w:rsidR="006263F3" w:rsidRPr="009D1A9D" w:rsidRDefault="006263F3" w:rsidP="0054319B">
            <w:pPr>
              <w:jc w:val="center"/>
              <w:rPr>
                <w:b/>
                <w:bCs/>
                <w:color w:val="000000"/>
                <w:sz w:val="20"/>
                <w:szCs w:val="20"/>
                <w:vertAlign w:val="superscript"/>
              </w:rPr>
            </w:pPr>
            <w:r w:rsidRPr="009D1A9D">
              <w:rPr>
                <w:b/>
                <w:bCs/>
                <w:color w:val="000000"/>
                <w:sz w:val="20"/>
                <w:szCs w:val="20"/>
              </w:rPr>
              <w:t>(</w:t>
            </w:r>
            <w:proofErr w:type="gramStart"/>
            <w:r w:rsidRPr="009D1A9D">
              <w:rPr>
                <w:b/>
                <w:bCs/>
                <w:color w:val="000000"/>
                <w:sz w:val="20"/>
                <w:szCs w:val="20"/>
              </w:rPr>
              <w:t>kg</w:t>
            </w:r>
            <w:proofErr w:type="gramEnd"/>
            <w:r w:rsidRPr="009D1A9D">
              <w:rPr>
                <w:b/>
                <w:bCs/>
                <w:color w:val="000000"/>
                <w:sz w:val="20"/>
                <w:szCs w:val="20"/>
              </w:rPr>
              <w:t xml:space="preserve"> person</w:t>
            </w:r>
            <w:r w:rsidRPr="009D1A9D">
              <w:rPr>
                <w:b/>
                <w:bCs/>
                <w:color w:val="000000"/>
                <w:sz w:val="20"/>
                <w:szCs w:val="20"/>
                <w:vertAlign w:val="superscript"/>
              </w:rPr>
              <w:t>-1</w:t>
            </w:r>
            <w:r w:rsidRPr="009D1A9D">
              <w:rPr>
                <w:b/>
                <w:bCs/>
                <w:color w:val="000000"/>
                <w:sz w:val="20"/>
                <w:szCs w:val="20"/>
              </w:rPr>
              <w:t xml:space="preserve"> a</w:t>
            </w:r>
            <w:r w:rsidRPr="009D1A9D">
              <w:rPr>
                <w:b/>
                <w:bCs/>
                <w:color w:val="000000"/>
                <w:sz w:val="20"/>
                <w:szCs w:val="20"/>
                <w:vertAlign w:val="superscript"/>
              </w:rPr>
              <w:t>-1</w:t>
            </w:r>
            <w:r w:rsidRPr="009D1A9D">
              <w:rPr>
                <w:b/>
                <w:bCs/>
                <w:color w:val="000000"/>
                <w:sz w:val="20"/>
                <w:szCs w:val="20"/>
              </w:rPr>
              <w:t>)</w:t>
            </w:r>
            <w:r w:rsidRPr="006263F3">
              <w:rPr>
                <w:color w:val="000000"/>
                <w:sz w:val="20"/>
                <w:szCs w:val="20"/>
                <w:vertAlign w:val="superscript"/>
              </w:rPr>
              <w:t>4</w:t>
            </w:r>
          </w:p>
        </w:tc>
        <w:tc>
          <w:tcPr>
            <w:tcW w:w="1685" w:type="dxa"/>
            <w:tcBorders>
              <w:top w:val="single" w:sz="4" w:space="0" w:color="000000"/>
              <w:left w:val="nil"/>
              <w:bottom w:val="single" w:sz="4" w:space="0" w:color="000000"/>
              <w:right w:val="single" w:sz="4" w:space="0" w:color="000000"/>
            </w:tcBorders>
            <w:shd w:val="clear" w:color="auto" w:fill="auto"/>
            <w:vAlign w:val="center"/>
            <w:hideMark/>
          </w:tcPr>
          <w:p w14:paraId="797225CA" w14:textId="77777777" w:rsidR="006263F3" w:rsidRPr="009D1A9D" w:rsidRDefault="006263F3" w:rsidP="0054319B">
            <w:pPr>
              <w:jc w:val="center"/>
              <w:rPr>
                <w:b/>
                <w:bCs/>
                <w:color w:val="000000"/>
                <w:sz w:val="20"/>
                <w:szCs w:val="20"/>
              </w:rPr>
            </w:pPr>
            <w:r w:rsidRPr="009D1A9D">
              <w:rPr>
                <w:b/>
                <w:bCs/>
                <w:color w:val="000000"/>
                <w:sz w:val="20"/>
                <w:szCs w:val="20"/>
              </w:rPr>
              <w:t>Sensitivity</w:t>
            </w:r>
            <w:r w:rsidRPr="006263F3">
              <w:rPr>
                <w:color w:val="000000"/>
                <w:sz w:val="20"/>
                <w:szCs w:val="20"/>
                <w:vertAlign w:val="superscript"/>
              </w:rPr>
              <w:t>5</w:t>
            </w:r>
          </w:p>
        </w:tc>
      </w:tr>
      <w:tr w:rsidR="006263F3" w:rsidRPr="009D1A9D" w14:paraId="5FE9BA24" w14:textId="77777777" w:rsidTr="0054319B">
        <w:trPr>
          <w:trHeight w:val="320"/>
        </w:trPr>
        <w:tc>
          <w:tcPr>
            <w:tcW w:w="3514" w:type="dxa"/>
            <w:tcBorders>
              <w:top w:val="single" w:sz="4" w:space="0" w:color="000000"/>
              <w:left w:val="single" w:sz="4" w:space="0" w:color="000000"/>
              <w:bottom w:val="single" w:sz="4" w:space="0" w:color="D9D9D9"/>
              <w:right w:val="single" w:sz="4" w:space="0" w:color="000000"/>
            </w:tcBorders>
            <w:shd w:val="clear" w:color="auto" w:fill="auto"/>
            <w:noWrap/>
            <w:vAlign w:val="center"/>
            <w:hideMark/>
          </w:tcPr>
          <w:p w14:paraId="20ECAB89" w14:textId="77777777" w:rsidR="006263F3" w:rsidRPr="009D1A9D" w:rsidRDefault="006263F3" w:rsidP="0054319B">
            <w:pPr>
              <w:rPr>
                <w:color w:val="000000"/>
                <w:sz w:val="20"/>
                <w:szCs w:val="20"/>
              </w:rPr>
            </w:pPr>
            <w:r w:rsidRPr="009D1A9D">
              <w:rPr>
                <w:color w:val="000000"/>
                <w:sz w:val="20"/>
                <w:szCs w:val="20"/>
              </w:rPr>
              <w:t>New York-Newark, NY-NJ-CT</w:t>
            </w:r>
          </w:p>
        </w:tc>
        <w:tc>
          <w:tcPr>
            <w:tcW w:w="1253" w:type="dxa"/>
            <w:tcBorders>
              <w:top w:val="nil"/>
              <w:left w:val="nil"/>
              <w:bottom w:val="single" w:sz="4" w:space="0" w:color="D9D9D9"/>
              <w:right w:val="nil"/>
            </w:tcBorders>
            <w:shd w:val="clear" w:color="auto" w:fill="auto"/>
            <w:noWrap/>
            <w:vAlign w:val="center"/>
            <w:hideMark/>
          </w:tcPr>
          <w:p w14:paraId="327D639D" w14:textId="77777777" w:rsidR="006263F3" w:rsidRPr="009D1A9D" w:rsidRDefault="006263F3" w:rsidP="0054319B">
            <w:pPr>
              <w:rPr>
                <w:color w:val="000000"/>
                <w:sz w:val="20"/>
                <w:szCs w:val="20"/>
              </w:rPr>
            </w:pPr>
            <w:r w:rsidRPr="009D1A9D">
              <w:rPr>
                <w:color w:val="000000"/>
                <w:sz w:val="20"/>
                <w:szCs w:val="20"/>
              </w:rPr>
              <w:t>57.24</w:t>
            </w:r>
          </w:p>
        </w:tc>
        <w:tc>
          <w:tcPr>
            <w:tcW w:w="1253" w:type="dxa"/>
            <w:tcBorders>
              <w:top w:val="nil"/>
              <w:left w:val="nil"/>
              <w:bottom w:val="single" w:sz="4" w:space="0" w:color="D9D9D9"/>
              <w:right w:val="nil"/>
            </w:tcBorders>
            <w:shd w:val="clear" w:color="auto" w:fill="auto"/>
            <w:noWrap/>
            <w:vAlign w:val="center"/>
            <w:hideMark/>
          </w:tcPr>
          <w:p w14:paraId="0F634465" w14:textId="77777777" w:rsidR="006263F3" w:rsidRPr="009D1A9D" w:rsidRDefault="006263F3" w:rsidP="0054319B">
            <w:pPr>
              <w:rPr>
                <w:color w:val="000000"/>
                <w:sz w:val="20"/>
                <w:szCs w:val="20"/>
              </w:rPr>
            </w:pPr>
            <w:r w:rsidRPr="009D1A9D">
              <w:rPr>
                <w:color w:val="000000"/>
                <w:sz w:val="20"/>
                <w:szCs w:val="20"/>
              </w:rPr>
              <w:t>24.33</w:t>
            </w:r>
          </w:p>
        </w:tc>
        <w:tc>
          <w:tcPr>
            <w:tcW w:w="1253" w:type="dxa"/>
            <w:tcBorders>
              <w:top w:val="nil"/>
              <w:left w:val="nil"/>
              <w:bottom w:val="single" w:sz="4" w:space="0" w:color="D9D9D9"/>
              <w:right w:val="nil"/>
            </w:tcBorders>
            <w:shd w:val="clear" w:color="auto" w:fill="auto"/>
            <w:noWrap/>
            <w:vAlign w:val="center"/>
            <w:hideMark/>
          </w:tcPr>
          <w:p w14:paraId="6E439FAB" w14:textId="77777777" w:rsidR="006263F3" w:rsidRPr="009D1A9D" w:rsidRDefault="006263F3" w:rsidP="0054319B">
            <w:pPr>
              <w:rPr>
                <w:color w:val="000000"/>
                <w:sz w:val="20"/>
                <w:szCs w:val="20"/>
              </w:rPr>
            </w:pPr>
            <w:r w:rsidRPr="009D1A9D">
              <w:rPr>
                <w:color w:val="000000"/>
                <w:sz w:val="20"/>
                <w:szCs w:val="20"/>
              </w:rPr>
              <w:t>35.90</w:t>
            </w:r>
          </w:p>
        </w:tc>
        <w:tc>
          <w:tcPr>
            <w:tcW w:w="1253" w:type="dxa"/>
            <w:tcBorders>
              <w:top w:val="nil"/>
              <w:left w:val="nil"/>
              <w:bottom w:val="single" w:sz="4" w:space="0" w:color="D9D9D9"/>
              <w:right w:val="nil"/>
            </w:tcBorders>
            <w:shd w:val="clear" w:color="auto" w:fill="auto"/>
            <w:noWrap/>
            <w:vAlign w:val="center"/>
            <w:hideMark/>
          </w:tcPr>
          <w:p w14:paraId="3351602D" w14:textId="77777777" w:rsidR="006263F3" w:rsidRPr="009D1A9D" w:rsidRDefault="006263F3" w:rsidP="0054319B">
            <w:pPr>
              <w:rPr>
                <w:color w:val="000000"/>
                <w:sz w:val="20"/>
                <w:szCs w:val="20"/>
              </w:rPr>
            </w:pPr>
            <w:r w:rsidRPr="009D1A9D">
              <w:rPr>
                <w:color w:val="000000"/>
                <w:sz w:val="20"/>
                <w:szCs w:val="20"/>
              </w:rPr>
              <w:t>0.68</w:t>
            </w:r>
          </w:p>
        </w:tc>
        <w:tc>
          <w:tcPr>
            <w:tcW w:w="1526" w:type="dxa"/>
            <w:tcBorders>
              <w:top w:val="nil"/>
              <w:left w:val="nil"/>
              <w:bottom w:val="single" w:sz="4" w:space="0" w:color="D9D9D9"/>
              <w:right w:val="single" w:sz="4" w:space="0" w:color="000000"/>
            </w:tcBorders>
            <w:shd w:val="clear" w:color="auto" w:fill="auto"/>
            <w:noWrap/>
            <w:vAlign w:val="center"/>
            <w:hideMark/>
          </w:tcPr>
          <w:p w14:paraId="53E37E54" w14:textId="77777777" w:rsidR="006263F3" w:rsidRPr="009D1A9D" w:rsidRDefault="006263F3" w:rsidP="0054319B">
            <w:pPr>
              <w:rPr>
                <w:color w:val="000000"/>
                <w:sz w:val="20"/>
                <w:szCs w:val="20"/>
              </w:rPr>
            </w:pPr>
            <w:r w:rsidRPr="009D1A9D">
              <w:rPr>
                <w:color w:val="000000"/>
                <w:sz w:val="20"/>
                <w:szCs w:val="20"/>
              </w:rPr>
              <w:t>15.72</w:t>
            </w:r>
          </w:p>
        </w:tc>
        <w:tc>
          <w:tcPr>
            <w:tcW w:w="1584" w:type="dxa"/>
            <w:tcBorders>
              <w:top w:val="nil"/>
              <w:left w:val="nil"/>
              <w:bottom w:val="single" w:sz="4" w:space="0" w:color="D9D9D9"/>
              <w:right w:val="nil"/>
            </w:tcBorders>
            <w:shd w:val="clear" w:color="auto" w:fill="auto"/>
            <w:noWrap/>
            <w:vAlign w:val="center"/>
            <w:hideMark/>
          </w:tcPr>
          <w:p w14:paraId="59725081" w14:textId="77777777" w:rsidR="006263F3" w:rsidRPr="009D1A9D" w:rsidRDefault="006263F3" w:rsidP="0054319B">
            <w:pPr>
              <w:rPr>
                <w:color w:val="000000"/>
                <w:sz w:val="20"/>
                <w:szCs w:val="20"/>
              </w:rPr>
            </w:pPr>
            <w:r w:rsidRPr="009D1A9D">
              <w:rPr>
                <w:color w:val="000000"/>
                <w:sz w:val="20"/>
                <w:szCs w:val="20"/>
              </w:rPr>
              <w:t>222 (169, 302)</w:t>
            </w:r>
          </w:p>
        </w:tc>
        <w:tc>
          <w:tcPr>
            <w:tcW w:w="1627" w:type="dxa"/>
            <w:tcBorders>
              <w:top w:val="nil"/>
              <w:left w:val="nil"/>
              <w:bottom w:val="single" w:sz="4" w:space="0" w:color="D9D9D9"/>
              <w:right w:val="nil"/>
            </w:tcBorders>
            <w:shd w:val="clear" w:color="auto" w:fill="auto"/>
            <w:noWrap/>
            <w:vAlign w:val="center"/>
            <w:hideMark/>
          </w:tcPr>
          <w:p w14:paraId="11874599" w14:textId="77777777" w:rsidR="006263F3" w:rsidRPr="009D1A9D" w:rsidRDefault="006263F3" w:rsidP="0054319B">
            <w:pPr>
              <w:rPr>
                <w:color w:val="000000"/>
                <w:sz w:val="20"/>
                <w:szCs w:val="20"/>
              </w:rPr>
            </w:pPr>
            <w:r w:rsidRPr="009D1A9D">
              <w:rPr>
                <w:color w:val="000000"/>
                <w:sz w:val="20"/>
                <w:szCs w:val="20"/>
              </w:rPr>
              <w:t>12.10</w:t>
            </w:r>
          </w:p>
        </w:tc>
        <w:tc>
          <w:tcPr>
            <w:tcW w:w="1685" w:type="dxa"/>
            <w:tcBorders>
              <w:top w:val="nil"/>
              <w:left w:val="nil"/>
              <w:bottom w:val="single" w:sz="4" w:space="0" w:color="D9D9D9"/>
              <w:right w:val="single" w:sz="4" w:space="0" w:color="000000"/>
            </w:tcBorders>
            <w:shd w:val="clear" w:color="auto" w:fill="auto"/>
            <w:noWrap/>
            <w:vAlign w:val="center"/>
            <w:hideMark/>
          </w:tcPr>
          <w:p w14:paraId="0D85C52B" w14:textId="77777777" w:rsidR="006263F3" w:rsidRPr="009D1A9D" w:rsidRDefault="006263F3" w:rsidP="0054319B">
            <w:pPr>
              <w:rPr>
                <w:color w:val="000000"/>
                <w:sz w:val="20"/>
                <w:szCs w:val="20"/>
              </w:rPr>
            </w:pPr>
            <w:r w:rsidRPr="009D1A9D">
              <w:rPr>
                <w:color w:val="000000"/>
                <w:sz w:val="20"/>
                <w:szCs w:val="20"/>
              </w:rPr>
              <w:t>0.28 (0.04, 0.54)</w:t>
            </w:r>
          </w:p>
        </w:tc>
      </w:tr>
      <w:tr w:rsidR="006263F3" w:rsidRPr="009D1A9D" w14:paraId="2A92505B" w14:textId="77777777" w:rsidTr="0054319B">
        <w:trPr>
          <w:trHeight w:val="320"/>
        </w:trPr>
        <w:tc>
          <w:tcPr>
            <w:tcW w:w="3514" w:type="dxa"/>
            <w:tcBorders>
              <w:top w:val="nil"/>
              <w:left w:val="single" w:sz="4" w:space="0" w:color="000000"/>
              <w:bottom w:val="single" w:sz="4" w:space="0" w:color="D9D9D9"/>
              <w:right w:val="single" w:sz="4" w:space="0" w:color="000000"/>
            </w:tcBorders>
            <w:shd w:val="clear" w:color="auto" w:fill="auto"/>
            <w:noWrap/>
            <w:vAlign w:val="center"/>
            <w:hideMark/>
          </w:tcPr>
          <w:p w14:paraId="2496E7C6" w14:textId="77777777" w:rsidR="006263F3" w:rsidRPr="009D1A9D" w:rsidRDefault="006263F3" w:rsidP="0054319B">
            <w:pPr>
              <w:rPr>
                <w:color w:val="000000"/>
                <w:sz w:val="20"/>
                <w:szCs w:val="20"/>
              </w:rPr>
            </w:pPr>
            <w:r w:rsidRPr="009D1A9D">
              <w:rPr>
                <w:color w:val="000000"/>
                <w:sz w:val="20"/>
                <w:szCs w:val="20"/>
              </w:rPr>
              <w:t>Dallas-Fort Worth-Arlington, TX</w:t>
            </w:r>
          </w:p>
        </w:tc>
        <w:tc>
          <w:tcPr>
            <w:tcW w:w="1253" w:type="dxa"/>
            <w:tcBorders>
              <w:top w:val="nil"/>
              <w:left w:val="nil"/>
              <w:bottom w:val="single" w:sz="4" w:space="0" w:color="D9D9D9"/>
              <w:right w:val="nil"/>
            </w:tcBorders>
            <w:shd w:val="clear" w:color="auto" w:fill="auto"/>
            <w:noWrap/>
            <w:vAlign w:val="center"/>
            <w:hideMark/>
          </w:tcPr>
          <w:p w14:paraId="4C465199" w14:textId="77777777" w:rsidR="006263F3" w:rsidRPr="009D1A9D" w:rsidRDefault="006263F3" w:rsidP="0054319B">
            <w:pPr>
              <w:rPr>
                <w:color w:val="000000"/>
                <w:sz w:val="20"/>
                <w:szCs w:val="20"/>
              </w:rPr>
            </w:pPr>
            <w:r w:rsidRPr="009D1A9D">
              <w:rPr>
                <w:color w:val="000000"/>
                <w:sz w:val="20"/>
                <w:szCs w:val="20"/>
              </w:rPr>
              <w:t>53.78</w:t>
            </w:r>
          </w:p>
        </w:tc>
        <w:tc>
          <w:tcPr>
            <w:tcW w:w="1253" w:type="dxa"/>
            <w:tcBorders>
              <w:top w:val="nil"/>
              <w:left w:val="nil"/>
              <w:bottom w:val="single" w:sz="4" w:space="0" w:color="D9D9D9"/>
              <w:right w:val="nil"/>
            </w:tcBorders>
            <w:shd w:val="clear" w:color="auto" w:fill="auto"/>
            <w:noWrap/>
            <w:vAlign w:val="center"/>
            <w:hideMark/>
          </w:tcPr>
          <w:p w14:paraId="40B53D0A" w14:textId="77777777" w:rsidR="006263F3" w:rsidRPr="009D1A9D" w:rsidRDefault="006263F3" w:rsidP="0054319B">
            <w:pPr>
              <w:rPr>
                <w:color w:val="000000"/>
                <w:sz w:val="20"/>
                <w:szCs w:val="20"/>
              </w:rPr>
            </w:pPr>
            <w:r w:rsidRPr="009D1A9D">
              <w:rPr>
                <w:color w:val="000000"/>
                <w:sz w:val="20"/>
                <w:szCs w:val="20"/>
              </w:rPr>
              <w:t>8.99</w:t>
            </w:r>
          </w:p>
        </w:tc>
        <w:tc>
          <w:tcPr>
            <w:tcW w:w="1253" w:type="dxa"/>
            <w:tcBorders>
              <w:top w:val="nil"/>
              <w:left w:val="nil"/>
              <w:bottom w:val="single" w:sz="4" w:space="0" w:color="D9D9D9"/>
              <w:right w:val="nil"/>
            </w:tcBorders>
            <w:shd w:val="clear" w:color="auto" w:fill="auto"/>
            <w:noWrap/>
            <w:vAlign w:val="center"/>
            <w:hideMark/>
          </w:tcPr>
          <w:p w14:paraId="03F3760A" w14:textId="77777777" w:rsidR="006263F3" w:rsidRPr="009D1A9D" w:rsidRDefault="006263F3" w:rsidP="0054319B">
            <w:pPr>
              <w:rPr>
                <w:color w:val="000000"/>
                <w:sz w:val="20"/>
                <w:szCs w:val="20"/>
              </w:rPr>
            </w:pPr>
            <w:r w:rsidRPr="009D1A9D">
              <w:rPr>
                <w:color w:val="000000"/>
                <w:sz w:val="20"/>
                <w:szCs w:val="20"/>
              </w:rPr>
              <w:t>59.82</w:t>
            </w:r>
          </w:p>
        </w:tc>
        <w:tc>
          <w:tcPr>
            <w:tcW w:w="1253" w:type="dxa"/>
            <w:tcBorders>
              <w:top w:val="nil"/>
              <w:left w:val="nil"/>
              <w:bottom w:val="single" w:sz="4" w:space="0" w:color="D9D9D9"/>
              <w:right w:val="nil"/>
            </w:tcBorders>
            <w:shd w:val="clear" w:color="auto" w:fill="auto"/>
            <w:noWrap/>
            <w:vAlign w:val="center"/>
            <w:hideMark/>
          </w:tcPr>
          <w:p w14:paraId="2E040319" w14:textId="77777777" w:rsidR="006263F3" w:rsidRPr="009D1A9D" w:rsidRDefault="006263F3" w:rsidP="0054319B">
            <w:pPr>
              <w:rPr>
                <w:color w:val="000000"/>
                <w:sz w:val="20"/>
                <w:szCs w:val="20"/>
              </w:rPr>
            </w:pPr>
            <w:r w:rsidRPr="009D1A9D">
              <w:rPr>
                <w:color w:val="000000"/>
                <w:sz w:val="20"/>
                <w:szCs w:val="20"/>
              </w:rPr>
              <w:t>3.37</w:t>
            </w:r>
          </w:p>
        </w:tc>
        <w:tc>
          <w:tcPr>
            <w:tcW w:w="1526" w:type="dxa"/>
            <w:tcBorders>
              <w:top w:val="nil"/>
              <w:left w:val="nil"/>
              <w:bottom w:val="single" w:sz="4" w:space="0" w:color="D9D9D9"/>
              <w:right w:val="single" w:sz="4" w:space="0" w:color="000000"/>
            </w:tcBorders>
            <w:shd w:val="clear" w:color="auto" w:fill="auto"/>
            <w:noWrap/>
            <w:vAlign w:val="center"/>
            <w:hideMark/>
          </w:tcPr>
          <w:p w14:paraId="6AF7A906" w14:textId="77777777" w:rsidR="006263F3" w:rsidRPr="009D1A9D" w:rsidRDefault="006263F3" w:rsidP="0054319B">
            <w:pPr>
              <w:rPr>
                <w:color w:val="000000"/>
                <w:sz w:val="20"/>
                <w:szCs w:val="20"/>
              </w:rPr>
            </w:pPr>
            <w:r w:rsidRPr="009D1A9D">
              <w:rPr>
                <w:color w:val="000000"/>
                <w:sz w:val="20"/>
                <w:szCs w:val="20"/>
              </w:rPr>
              <w:t>2.78</w:t>
            </w:r>
          </w:p>
        </w:tc>
        <w:tc>
          <w:tcPr>
            <w:tcW w:w="1584" w:type="dxa"/>
            <w:tcBorders>
              <w:top w:val="nil"/>
              <w:left w:val="nil"/>
              <w:bottom w:val="single" w:sz="4" w:space="0" w:color="D9D9D9"/>
              <w:right w:val="nil"/>
            </w:tcBorders>
            <w:shd w:val="clear" w:color="auto" w:fill="auto"/>
            <w:noWrap/>
            <w:vAlign w:val="center"/>
            <w:hideMark/>
          </w:tcPr>
          <w:p w14:paraId="3A1C4E4E" w14:textId="77777777" w:rsidR="006263F3" w:rsidRPr="009D1A9D" w:rsidRDefault="006263F3" w:rsidP="0054319B">
            <w:pPr>
              <w:rPr>
                <w:color w:val="000000"/>
                <w:sz w:val="20"/>
                <w:szCs w:val="20"/>
              </w:rPr>
            </w:pPr>
            <w:r w:rsidRPr="009D1A9D">
              <w:rPr>
                <w:color w:val="000000"/>
                <w:sz w:val="20"/>
                <w:szCs w:val="20"/>
              </w:rPr>
              <w:t>157 (138, 172)</w:t>
            </w:r>
          </w:p>
        </w:tc>
        <w:tc>
          <w:tcPr>
            <w:tcW w:w="1627" w:type="dxa"/>
            <w:tcBorders>
              <w:top w:val="nil"/>
              <w:left w:val="nil"/>
              <w:bottom w:val="single" w:sz="4" w:space="0" w:color="D9D9D9"/>
              <w:right w:val="nil"/>
            </w:tcBorders>
            <w:shd w:val="clear" w:color="auto" w:fill="auto"/>
            <w:noWrap/>
            <w:vAlign w:val="center"/>
            <w:hideMark/>
          </w:tcPr>
          <w:p w14:paraId="6AF4DB61" w14:textId="77777777" w:rsidR="006263F3" w:rsidRPr="009D1A9D" w:rsidRDefault="006263F3" w:rsidP="0054319B">
            <w:pPr>
              <w:rPr>
                <w:color w:val="000000"/>
                <w:sz w:val="20"/>
                <w:szCs w:val="20"/>
              </w:rPr>
            </w:pPr>
            <w:r w:rsidRPr="009D1A9D">
              <w:rPr>
                <w:color w:val="000000"/>
                <w:sz w:val="20"/>
                <w:szCs w:val="20"/>
              </w:rPr>
              <w:t>30.80</w:t>
            </w:r>
          </w:p>
        </w:tc>
        <w:tc>
          <w:tcPr>
            <w:tcW w:w="1685" w:type="dxa"/>
            <w:tcBorders>
              <w:top w:val="nil"/>
              <w:left w:val="nil"/>
              <w:bottom w:val="single" w:sz="4" w:space="0" w:color="D9D9D9"/>
              <w:right w:val="single" w:sz="4" w:space="0" w:color="000000"/>
            </w:tcBorders>
            <w:shd w:val="clear" w:color="auto" w:fill="auto"/>
            <w:noWrap/>
            <w:vAlign w:val="center"/>
            <w:hideMark/>
          </w:tcPr>
          <w:p w14:paraId="4E90F84C" w14:textId="77777777" w:rsidR="006263F3" w:rsidRPr="009D1A9D" w:rsidRDefault="006263F3" w:rsidP="0054319B">
            <w:pPr>
              <w:rPr>
                <w:color w:val="000000"/>
                <w:sz w:val="20"/>
                <w:szCs w:val="20"/>
              </w:rPr>
            </w:pPr>
            <w:r w:rsidRPr="009D1A9D">
              <w:rPr>
                <w:color w:val="000000"/>
                <w:sz w:val="20"/>
                <w:szCs w:val="20"/>
              </w:rPr>
              <w:t>0.52 (0.34, 0.70)</w:t>
            </w:r>
          </w:p>
        </w:tc>
      </w:tr>
      <w:tr w:rsidR="006263F3" w:rsidRPr="009D1A9D" w14:paraId="17591DD4" w14:textId="77777777" w:rsidTr="0054319B">
        <w:trPr>
          <w:trHeight w:val="320"/>
        </w:trPr>
        <w:tc>
          <w:tcPr>
            <w:tcW w:w="3514" w:type="dxa"/>
            <w:tcBorders>
              <w:top w:val="nil"/>
              <w:left w:val="single" w:sz="4" w:space="0" w:color="000000"/>
              <w:bottom w:val="single" w:sz="4" w:space="0" w:color="D9D9D9"/>
              <w:right w:val="single" w:sz="4" w:space="0" w:color="000000"/>
            </w:tcBorders>
            <w:shd w:val="clear" w:color="auto" w:fill="auto"/>
            <w:noWrap/>
            <w:vAlign w:val="center"/>
            <w:hideMark/>
          </w:tcPr>
          <w:p w14:paraId="4A21773E" w14:textId="77777777" w:rsidR="006263F3" w:rsidRPr="009D1A9D" w:rsidRDefault="006263F3" w:rsidP="0054319B">
            <w:pPr>
              <w:rPr>
                <w:color w:val="000000"/>
                <w:sz w:val="20"/>
                <w:szCs w:val="20"/>
              </w:rPr>
            </w:pPr>
            <w:r w:rsidRPr="009D1A9D">
              <w:rPr>
                <w:color w:val="000000"/>
                <w:sz w:val="20"/>
                <w:szCs w:val="20"/>
              </w:rPr>
              <w:t>Detroit, MI</w:t>
            </w:r>
          </w:p>
        </w:tc>
        <w:tc>
          <w:tcPr>
            <w:tcW w:w="1253" w:type="dxa"/>
            <w:tcBorders>
              <w:top w:val="nil"/>
              <w:left w:val="nil"/>
              <w:bottom w:val="single" w:sz="4" w:space="0" w:color="D9D9D9"/>
              <w:right w:val="nil"/>
            </w:tcBorders>
            <w:shd w:val="clear" w:color="auto" w:fill="auto"/>
            <w:noWrap/>
            <w:vAlign w:val="center"/>
            <w:hideMark/>
          </w:tcPr>
          <w:p w14:paraId="00E86A9B" w14:textId="77777777" w:rsidR="006263F3" w:rsidRPr="009D1A9D" w:rsidRDefault="006263F3" w:rsidP="0054319B">
            <w:pPr>
              <w:rPr>
                <w:color w:val="000000"/>
                <w:sz w:val="20"/>
                <w:szCs w:val="20"/>
              </w:rPr>
            </w:pPr>
            <w:r w:rsidRPr="009D1A9D">
              <w:rPr>
                <w:color w:val="000000"/>
                <w:sz w:val="20"/>
                <w:szCs w:val="20"/>
              </w:rPr>
              <w:t>36.26</w:t>
            </w:r>
          </w:p>
        </w:tc>
        <w:tc>
          <w:tcPr>
            <w:tcW w:w="1253" w:type="dxa"/>
            <w:tcBorders>
              <w:top w:val="nil"/>
              <w:left w:val="nil"/>
              <w:bottom w:val="single" w:sz="4" w:space="0" w:color="D9D9D9"/>
              <w:right w:val="nil"/>
            </w:tcBorders>
            <w:shd w:val="clear" w:color="auto" w:fill="auto"/>
            <w:noWrap/>
            <w:vAlign w:val="center"/>
            <w:hideMark/>
          </w:tcPr>
          <w:p w14:paraId="6F4E710E" w14:textId="77777777" w:rsidR="006263F3" w:rsidRPr="009D1A9D" w:rsidRDefault="006263F3" w:rsidP="0054319B">
            <w:pPr>
              <w:rPr>
                <w:color w:val="000000"/>
                <w:sz w:val="20"/>
                <w:szCs w:val="20"/>
              </w:rPr>
            </w:pPr>
            <w:r w:rsidRPr="009D1A9D">
              <w:rPr>
                <w:color w:val="000000"/>
                <w:sz w:val="20"/>
                <w:szCs w:val="20"/>
              </w:rPr>
              <w:t>4.04</w:t>
            </w:r>
          </w:p>
        </w:tc>
        <w:tc>
          <w:tcPr>
            <w:tcW w:w="1253" w:type="dxa"/>
            <w:tcBorders>
              <w:top w:val="nil"/>
              <w:left w:val="nil"/>
              <w:bottom w:val="single" w:sz="4" w:space="0" w:color="D9D9D9"/>
              <w:right w:val="nil"/>
            </w:tcBorders>
            <w:shd w:val="clear" w:color="auto" w:fill="auto"/>
            <w:noWrap/>
            <w:vAlign w:val="center"/>
            <w:hideMark/>
          </w:tcPr>
          <w:p w14:paraId="2F54217F" w14:textId="77777777" w:rsidR="006263F3" w:rsidRPr="009D1A9D" w:rsidRDefault="006263F3" w:rsidP="0054319B">
            <w:pPr>
              <w:rPr>
                <w:color w:val="000000"/>
                <w:sz w:val="20"/>
                <w:szCs w:val="20"/>
              </w:rPr>
            </w:pPr>
            <w:r w:rsidRPr="009D1A9D">
              <w:rPr>
                <w:color w:val="000000"/>
                <w:sz w:val="20"/>
                <w:szCs w:val="20"/>
              </w:rPr>
              <w:t>8.93</w:t>
            </w:r>
          </w:p>
        </w:tc>
        <w:tc>
          <w:tcPr>
            <w:tcW w:w="1253" w:type="dxa"/>
            <w:tcBorders>
              <w:top w:val="nil"/>
              <w:left w:val="nil"/>
              <w:bottom w:val="single" w:sz="4" w:space="0" w:color="D9D9D9"/>
              <w:right w:val="nil"/>
            </w:tcBorders>
            <w:shd w:val="clear" w:color="auto" w:fill="auto"/>
            <w:noWrap/>
            <w:vAlign w:val="center"/>
            <w:hideMark/>
          </w:tcPr>
          <w:p w14:paraId="4995CA72" w14:textId="77777777" w:rsidR="006263F3" w:rsidRPr="009D1A9D" w:rsidRDefault="006263F3" w:rsidP="0054319B">
            <w:pPr>
              <w:rPr>
                <w:color w:val="000000"/>
                <w:sz w:val="20"/>
                <w:szCs w:val="20"/>
              </w:rPr>
            </w:pPr>
            <w:r w:rsidRPr="009D1A9D">
              <w:rPr>
                <w:color w:val="000000"/>
                <w:sz w:val="20"/>
                <w:szCs w:val="20"/>
              </w:rPr>
              <w:t>0.53</w:t>
            </w:r>
          </w:p>
        </w:tc>
        <w:tc>
          <w:tcPr>
            <w:tcW w:w="1526" w:type="dxa"/>
            <w:tcBorders>
              <w:top w:val="nil"/>
              <w:left w:val="nil"/>
              <w:bottom w:val="single" w:sz="4" w:space="0" w:color="D9D9D9"/>
              <w:right w:val="single" w:sz="4" w:space="0" w:color="000000"/>
            </w:tcBorders>
            <w:shd w:val="clear" w:color="auto" w:fill="auto"/>
            <w:noWrap/>
            <w:vAlign w:val="center"/>
            <w:hideMark/>
          </w:tcPr>
          <w:p w14:paraId="128451EE" w14:textId="77777777" w:rsidR="006263F3" w:rsidRPr="009D1A9D" w:rsidRDefault="006263F3" w:rsidP="0054319B">
            <w:pPr>
              <w:rPr>
                <w:color w:val="000000"/>
                <w:sz w:val="20"/>
                <w:szCs w:val="20"/>
              </w:rPr>
            </w:pPr>
            <w:r w:rsidRPr="009D1A9D">
              <w:rPr>
                <w:color w:val="000000"/>
                <w:sz w:val="20"/>
                <w:szCs w:val="20"/>
              </w:rPr>
              <w:t>3.63</w:t>
            </w:r>
          </w:p>
        </w:tc>
        <w:tc>
          <w:tcPr>
            <w:tcW w:w="1584" w:type="dxa"/>
            <w:tcBorders>
              <w:top w:val="nil"/>
              <w:left w:val="nil"/>
              <w:bottom w:val="single" w:sz="4" w:space="0" w:color="D9D9D9"/>
              <w:right w:val="nil"/>
            </w:tcBorders>
            <w:shd w:val="clear" w:color="auto" w:fill="auto"/>
            <w:noWrap/>
            <w:vAlign w:val="center"/>
            <w:hideMark/>
          </w:tcPr>
          <w:p w14:paraId="7947DB1E" w14:textId="77777777" w:rsidR="006263F3" w:rsidRPr="009D1A9D" w:rsidRDefault="006263F3" w:rsidP="0054319B">
            <w:pPr>
              <w:rPr>
                <w:color w:val="000000"/>
                <w:sz w:val="20"/>
                <w:szCs w:val="20"/>
              </w:rPr>
            </w:pPr>
            <w:r w:rsidRPr="009D1A9D">
              <w:rPr>
                <w:color w:val="000000"/>
                <w:sz w:val="20"/>
                <w:szCs w:val="20"/>
              </w:rPr>
              <w:t>119 (95, 150)</w:t>
            </w:r>
          </w:p>
        </w:tc>
        <w:tc>
          <w:tcPr>
            <w:tcW w:w="1627" w:type="dxa"/>
            <w:tcBorders>
              <w:top w:val="nil"/>
              <w:left w:val="nil"/>
              <w:bottom w:val="single" w:sz="4" w:space="0" w:color="D9D9D9"/>
              <w:right w:val="nil"/>
            </w:tcBorders>
            <w:shd w:val="clear" w:color="auto" w:fill="auto"/>
            <w:noWrap/>
            <w:vAlign w:val="center"/>
            <w:hideMark/>
          </w:tcPr>
          <w:p w14:paraId="54AE0EED" w14:textId="77777777" w:rsidR="006263F3" w:rsidRPr="009D1A9D" w:rsidRDefault="006263F3" w:rsidP="0054319B">
            <w:pPr>
              <w:rPr>
                <w:color w:val="000000"/>
                <w:sz w:val="20"/>
                <w:szCs w:val="20"/>
              </w:rPr>
            </w:pPr>
            <w:r w:rsidRPr="009D1A9D">
              <w:rPr>
                <w:color w:val="000000"/>
                <w:sz w:val="20"/>
                <w:szCs w:val="20"/>
              </w:rPr>
              <w:t>31.80</w:t>
            </w:r>
          </w:p>
        </w:tc>
        <w:tc>
          <w:tcPr>
            <w:tcW w:w="1685" w:type="dxa"/>
            <w:tcBorders>
              <w:top w:val="nil"/>
              <w:left w:val="nil"/>
              <w:bottom w:val="single" w:sz="4" w:space="0" w:color="D9D9D9"/>
              <w:right w:val="single" w:sz="4" w:space="0" w:color="000000"/>
            </w:tcBorders>
            <w:shd w:val="clear" w:color="auto" w:fill="auto"/>
            <w:noWrap/>
            <w:vAlign w:val="center"/>
            <w:hideMark/>
          </w:tcPr>
          <w:p w14:paraId="347F6BD8" w14:textId="77777777" w:rsidR="006263F3" w:rsidRPr="009D1A9D" w:rsidRDefault="006263F3" w:rsidP="0054319B">
            <w:pPr>
              <w:rPr>
                <w:color w:val="000000"/>
                <w:sz w:val="20"/>
                <w:szCs w:val="20"/>
              </w:rPr>
            </w:pPr>
            <w:r w:rsidRPr="009D1A9D">
              <w:rPr>
                <w:color w:val="000000"/>
                <w:sz w:val="20"/>
                <w:szCs w:val="20"/>
              </w:rPr>
              <w:t>0.33 (0.14, 0.55)</w:t>
            </w:r>
          </w:p>
        </w:tc>
      </w:tr>
      <w:tr w:rsidR="006263F3" w:rsidRPr="009D1A9D" w14:paraId="34759C96" w14:textId="77777777" w:rsidTr="0054319B">
        <w:trPr>
          <w:trHeight w:val="320"/>
        </w:trPr>
        <w:tc>
          <w:tcPr>
            <w:tcW w:w="3514" w:type="dxa"/>
            <w:tcBorders>
              <w:top w:val="nil"/>
              <w:left w:val="single" w:sz="4" w:space="0" w:color="000000"/>
              <w:bottom w:val="single" w:sz="4" w:space="0" w:color="D9D9D9"/>
              <w:right w:val="single" w:sz="4" w:space="0" w:color="000000"/>
            </w:tcBorders>
            <w:shd w:val="clear" w:color="auto" w:fill="auto"/>
            <w:noWrap/>
            <w:vAlign w:val="center"/>
            <w:hideMark/>
          </w:tcPr>
          <w:p w14:paraId="50DA181E" w14:textId="77777777" w:rsidR="006263F3" w:rsidRPr="009D1A9D" w:rsidRDefault="006263F3" w:rsidP="0054319B">
            <w:pPr>
              <w:rPr>
                <w:color w:val="000000"/>
                <w:sz w:val="20"/>
                <w:szCs w:val="20"/>
              </w:rPr>
            </w:pPr>
            <w:r w:rsidRPr="009D1A9D">
              <w:rPr>
                <w:color w:val="000000"/>
                <w:sz w:val="20"/>
                <w:szCs w:val="20"/>
              </w:rPr>
              <w:t>Chicago, IL--IN</w:t>
            </w:r>
          </w:p>
        </w:tc>
        <w:tc>
          <w:tcPr>
            <w:tcW w:w="1253" w:type="dxa"/>
            <w:tcBorders>
              <w:top w:val="nil"/>
              <w:left w:val="nil"/>
              <w:bottom w:val="single" w:sz="4" w:space="0" w:color="D9D9D9"/>
              <w:right w:val="nil"/>
            </w:tcBorders>
            <w:shd w:val="clear" w:color="auto" w:fill="auto"/>
            <w:noWrap/>
            <w:vAlign w:val="center"/>
            <w:hideMark/>
          </w:tcPr>
          <w:p w14:paraId="59DC2963" w14:textId="77777777" w:rsidR="006263F3" w:rsidRPr="009D1A9D" w:rsidRDefault="006263F3" w:rsidP="0054319B">
            <w:pPr>
              <w:rPr>
                <w:color w:val="000000"/>
                <w:sz w:val="20"/>
                <w:szCs w:val="20"/>
              </w:rPr>
            </w:pPr>
            <w:r w:rsidRPr="009D1A9D">
              <w:rPr>
                <w:color w:val="000000"/>
                <w:sz w:val="20"/>
                <w:szCs w:val="20"/>
              </w:rPr>
              <w:t>47.31</w:t>
            </w:r>
          </w:p>
        </w:tc>
        <w:tc>
          <w:tcPr>
            <w:tcW w:w="1253" w:type="dxa"/>
            <w:tcBorders>
              <w:top w:val="nil"/>
              <w:left w:val="nil"/>
              <w:bottom w:val="single" w:sz="4" w:space="0" w:color="D9D9D9"/>
              <w:right w:val="nil"/>
            </w:tcBorders>
            <w:shd w:val="clear" w:color="auto" w:fill="auto"/>
            <w:noWrap/>
            <w:vAlign w:val="center"/>
            <w:hideMark/>
          </w:tcPr>
          <w:p w14:paraId="6E2CA9C8" w14:textId="77777777" w:rsidR="006263F3" w:rsidRPr="009D1A9D" w:rsidRDefault="006263F3" w:rsidP="0054319B">
            <w:pPr>
              <w:rPr>
                <w:color w:val="000000"/>
                <w:sz w:val="20"/>
                <w:szCs w:val="20"/>
              </w:rPr>
            </w:pPr>
            <w:r w:rsidRPr="009D1A9D">
              <w:rPr>
                <w:color w:val="000000"/>
                <w:sz w:val="20"/>
                <w:szCs w:val="20"/>
              </w:rPr>
              <w:t>11.97</w:t>
            </w:r>
          </w:p>
        </w:tc>
        <w:tc>
          <w:tcPr>
            <w:tcW w:w="1253" w:type="dxa"/>
            <w:tcBorders>
              <w:top w:val="nil"/>
              <w:left w:val="nil"/>
              <w:bottom w:val="single" w:sz="4" w:space="0" w:color="D9D9D9"/>
              <w:right w:val="nil"/>
            </w:tcBorders>
            <w:shd w:val="clear" w:color="auto" w:fill="auto"/>
            <w:noWrap/>
            <w:vAlign w:val="center"/>
            <w:hideMark/>
          </w:tcPr>
          <w:p w14:paraId="427A504C" w14:textId="77777777" w:rsidR="006263F3" w:rsidRPr="009D1A9D" w:rsidRDefault="006263F3" w:rsidP="0054319B">
            <w:pPr>
              <w:rPr>
                <w:color w:val="000000"/>
                <w:sz w:val="20"/>
                <w:szCs w:val="20"/>
              </w:rPr>
            </w:pPr>
            <w:r w:rsidRPr="009D1A9D">
              <w:rPr>
                <w:color w:val="000000"/>
                <w:sz w:val="20"/>
                <w:szCs w:val="20"/>
              </w:rPr>
              <w:t>15.25</w:t>
            </w:r>
          </w:p>
        </w:tc>
        <w:tc>
          <w:tcPr>
            <w:tcW w:w="1253" w:type="dxa"/>
            <w:tcBorders>
              <w:top w:val="nil"/>
              <w:left w:val="nil"/>
              <w:bottom w:val="single" w:sz="4" w:space="0" w:color="D9D9D9"/>
              <w:right w:val="nil"/>
            </w:tcBorders>
            <w:shd w:val="clear" w:color="auto" w:fill="auto"/>
            <w:noWrap/>
            <w:vAlign w:val="center"/>
            <w:hideMark/>
          </w:tcPr>
          <w:p w14:paraId="69674A26" w14:textId="77777777" w:rsidR="006263F3" w:rsidRPr="009D1A9D" w:rsidRDefault="006263F3" w:rsidP="0054319B">
            <w:pPr>
              <w:rPr>
                <w:color w:val="000000"/>
                <w:sz w:val="20"/>
                <w:szCs w:val="20"/>
              </w:rPr>
            </w:pPr>
            <w:r w:rsidRPr="009D1A9D">
              <w:rPr>
                <w:color w:val="000000"/>
                <w:sz w:val="20"/>
                <w:szCs w:val="20"/>
              </w:rPr>
              <w:t>2.12</w:t>
            </w:r>
          </w:p>
        </w:tc>
        <w:tc>
          <w:tcPr>
            <w:tcW w:w="1526" w:type="dxa"/>
            <w:tcBorders>
              <w:top w:val="nil"/>
              <w:left w:val="nil"/>
              <w:bottom w:val="single" w:sz="4" w:space="0" w:color="D9D9D9"/>
              <w:right w:val="single" w:sz="4" w:space="0" w:color="000000"/>
            </w:tcBorders>
            <w:shd w:val="clear" w:color="auto" w:fill="auto"/>
            <w:noWrap/>
            <w:vAlign w:val="center"/>
            <w:hideMark/>
          </w:tcPr>
          <w:p w14:paraId="3A948C24" w14:textId="77777777" w:rsidR="006263F3" w:rsidRPr="009D1A9D" w:rsidRDefault="006263F3" w:rsidP="0054319B">
            <w:pPr>
              <w:rPr>
                <w:color w:val="000000"/>
                <w:sz w:val="20"/>
                <w:szCs w:val="20"/>
              </w:rPr>
            </w:pPr>
            <w:r w:rsidRPr="009D1A9D">
              <w:rPr>
                <w:color w:val="000000"/>
                <w:sz w:val="20"/>
                <w:szCs w:val="20"/>
              </w:rPr>
              <w:t>6.54</w:t>
            </w:r>
          </w:p>
        </w:tc>
        <w:tc>
          <w:tcPr>
            <w:tcW w:w="1584" w:type="dxa"/>
            <w:tcBorders>
              <w:top w:val="nil"/>
              <w:left w:val="nil"/>
              <w:bottom w:val="single" w:sz="4" w:space="0" w:color="D9D9D9"/>
              <w:right w:val="nil"/>
            </w:tcBorders>
            <w:shd w:val="clear" w:color="auto" w:fill="auto"/>
            <w:noWrap/>
            <w:vAlign w:val="center"/>
            <w:hideMark/>
          </w:tcPr>
          <w:p w14:paraId="6FD10FFA" w14:textId="77777777" w:rsidR="006263F3" w:rsidRPr="009D1A9D" w:rsidRDefault="006263F3" w:rsidP="0054319B">
            <w:pPr>
              <w:rPr>
                <w:color w:val="000000"/>
                <w:sz w:val="20"/>
                <w:szCs w:val="20"/>
              </w:rPr>
            </w:pPr>
            <w:r w:rsidRPr="009D1A9D">
              <w:rPr>
                <w:color w:val="000000"/>
                <w:sz w:val="20"/>
                <w:szCs w:val="20"/>
              </w:rPr>
              <w:t>110 (101, 118)</w:t>
            </w:r>
          </w:p>
        </w:tc>
        <w:tc>
          <w:tcPr>
            <w:tcW w:w="1627" w:type="dxa"/>
            <w:tcBorders>
              <w:top w:val="nil"/>
              <w:left w:val="nil"/>
              <w:bottom w:val="single" w:sz="4" w:space="0" w:color="D9D9D9"/>
              <w:right w:val="nil"/>
            </w:tcBorders>
            <w:shd w:val="clear" w:color="auto" w:fill="auto"/>
            <w:noWrap/>
            <w:vAlign w:val="center"/>
            <w:hideMark/>
          </w:tcPr>
          <w:p w14:paraId="425ECDED" w14:textId="77777777" w:rsidR="006263F3" w:rsidRPr="009D1A9D" w:rsidRDefault="006263F3" w:rsidP="0054319B">
            <w:pPr>
              <w:rPr>
                <w:color w:val="000000"/>
                <w:sz w:val="20"/>
                <w:szCs w:val="20"/>
              </w:rPr>
            </w:pPr>
            <w:r w:rsidRPr="009D1A9D">
              <w:rPr>
                <w:color w:val="000000"/>
                <w:sz w:val="20"/>
                <w:szCs w:val="20"/>
              </w:rPr>
              <w:t>12.80</w:t>
            </w:r>
          </w:p>
        </w:tc>
        <w:tc>
          <w:tcPr>
            <w:tcW w:w="1685" w:type="dxa"/>
            <w:tcBorders>
              <w:top w:val="nil"/>
              <w:left w:val="nil"/>
              <w:bottom w:val="single" w:sz="4" w:space="0" w:color="D9D9D9"/>
              <w:right w:val="single" w:sz="4" w:space="0" w:color="000000"/>
            </w:tcBorders>
            <w:shd w:val="clear" w:color="auto" w:fill="auto"/>
            <w:noWrap/>
            <w:vAlign w:val="center"/>
            <w:hideMark/>
          </w:tcPr>
          <w:p w14:paraId="4A0ECA59" w14:textId="77777777" w:rsidR="006263F3" w:rsidRPr="009D1A9D" w:rsidRDefault="006263F3" w:rsidP="0054319B">
            <w:pPr>
              <w:rPr>
                <w:color w:val="000000"/>
                <w:sz w:val="20"/>
                <w:szCs w:val="20"/>
              </w:rPr>
            </w:pPr>
            <w:r w:rsidRPr="009D1A9D">
              <w:rPr>
                <w:color w:val="000000"/>
                <w:sz w:val="20"/>
                <w:szCs w:val="20"/>
              </w:rPr>
              <w:t>0.38 (0.18, 0.58)</w:t>
            </w:r>
          </w:p>
        </w:tc>
      </w:tr>
      <w:tr w:rsidR="006263F3" w:rsidRPr="009D1A9D" w14:paraId="019D56D1" w14:textId="77777777" w:rsidTr="0054319B">
        <w:trPr>
          <w:trHeight w:val="320"/>
        </w:trPr>
        <w:tc>
          <w:tcPr>
            <w:tcW w:w="3514" w:type="dxa"/>
            <w:tcBorders>
              <w:top w:val="nil"/>
              <w:left w:val="single" w:sz="4" w:space="0" w:color="000000"/>
              <w:bottom w:val="single" w:sz="4" w:space="0" w:color="D9D9D9"/>
              <w:right w:val="single" w:sz="4" w:space="0" w:color="000000"/>
            </w:tcBorders>
            <w:shd w:val="clear" w:color="auto" w:fill="auto"/>
            <w:noWrap/>
            <w:vAlign w:val="center"/>
            <w:hideMark/>
          </w:tcPr>
          <w:p w14:paraId="1F0501AF" w14:textId="77777777" w:rsidR="006263F3" w:rsidRPr="009D1A9D" w:rsidRDefault="006263F3" w:rsidP="0054319B">
            <w:pPr>
              <w:rPr>
                <w:color w:val="000000"/>
                <w:sz w:val="20"/>
                <w:szCs w:val="20"/>
              </w:rPr>
            </w:pPr>
            <w:r w:rsidRPr="009D1A9D">
              <w:rPr>
                <w:color w:val="000000"/>
                <w:sz w:val="20"/>
                <w:szCs w:val="20"/>
              </w:rPr>
              <w:t>Houston, TX</w:t>
            </w:r>
          </w:p>
        </w:tc>
        <w:tc>
          <w:tcPr>
            <w:tcW w:w="1253" w:type="dxa"/>
            <w:tcBorders>
              <w:top w:val="nil"/>
              <w:left w:val="nil"/>
              <w:bottom w:val="single" w:sz="4" w:space="0" w:color="D9D9D9"/>
              <w:right w:val="nil"/>
            </w:tcBorders>
            <w:shd w:val="clear" w:color="auto" w:fill="auto"/>
            <w:noWrap/>
            <w:vAlign w:val="center"/>
            <w:hideMark/>
          </w:tcPr>
          <w:p w14:paraId="1E1E4C3A" w14:textId="77777777" w:rsidR="006263F3" w:rsidRPr="009D1A9D" w:rsidRDefault="006263F3" w:rsidP="0054319B">
            <w:pPr>
              <w:rPr>
                <w:color w:val="000000"/>
                <w:sz w:val="20"/>
                <w:szCs w:val="20"/>
              </w:rPr>
            </w:pPr>
            <w:r w:rsidRPr="009D1A9D">
              <w:rPr>
                <w:color w:val="000000"/>
                <w:sz w:val="20"/>
                <w:szCs w:val="20"/>
              </w:rPr>
              <w:t>36.86</w:t>
            </w:r>
          </w:p>
        </w:tc>
        <w:tc>
          <w:tcPr>
            <w:tcW w:w="1253" w:type="dxa"/>
            <w:tcBorders>
              <w:top w:val="nil"/>
              <w:left w:val="nil"/>
              <w:bottom w:val="single" w:sz="4" w:space="0" w:color="D9D9D9"/>
              <w:right w:val="nil"/>
            </w:tcBorders>
            <w:shd w:val="clear" w:color="auto" w:fill="auto"/>
            <w:noWrap/>
            <w:vAlign w:val="center"/>
            <w:hideMark/>
          </w:tcPr>
          <w:p w14:paraId="0B5F02A6" w14:textId="77777777" w:rsidR="006263F3" w:rsidRPr="009D1A9D" w:rsidRDefault="006263F3" w:rsidP="0054319B">
            <w:pPr>
              <w:rPr>
                <w:color w:val="000000"/>
                <w:sz w:val="20"/>
                <w:szCs w:val="20"/>
              </w:rPr>
            </w:pPr>
            <w:r w:rsidRPr="009D1A9D">
              <w:rPr>
                <w:color w:val="000000"/>
                <w:sz w:val="20"/>
                <w:szCs w:val="20"/>
              </w:rPr>
              <w:t>3.51</w:t>
            </w:r>
          </w:p>
        </w:tc>
        <w:tc>
          <w:tcPr>
            <w:tcW w:w="1253" w:type="dxa"/>
            <w:tcBorders>
              <w:top w:val="nil"/>
              <w:left w:val="nil"/>
              <w:bottom w:val="single" w:sz="4" w:space="0" w:color="D9D9D9"/>
              <w:right w:val="nil"/>
            </w:tcBorders>
            <w:shd w:val="clear" w:color="auto" w:fill="auto"/>
            <w:noWrap/>
            <w:vAlign w:val="center"/>
            <w:hideMark/>
          </w:tcPr>
          <w:p w14:paraId="56F548E9" w14:textId="77777777" w:rsidR="006263F3" w:rsidRPr="009D1A9D" w:rsidRDefault="006263F3" w:rsidP="0054319B">
            <w:pPr>
              <w:rPr>
                <w:color w:val="000000"/>
                <w:sz w:val="20"/>
                <w:szCs w:val="20"/>
              </w:rPr>
            </w:pPr>
            <w:r w:rsidRPr="009D1A9D">
              <w:rPr>
                <w:color w:val="000000"/>
                <w:sz w:val="20"/>
                <w:szCs w:val="20"/>
              </w:rPr>
              <w:t>20.72</w:t>
            </w:r>
          </w:p>
        </w:tc>
        <w:tc>
          <w:tcPr>
            <w:tcW w:w="1253" w:type="dxa"/>
            <w:tcBorders>
              <w:top w:val="nil"/>
              <w:left w:val="nil"/>
              <w:bottom w:val="single" w:sz="4" w:space="0" w:color="D9D9D9"/>
              <w:right w:val="nil"/>
            </w:tcBorders>
            <w:shd w:val="clear" w:color="auto" w:fill="auto"/>
            <w:noWrap/>
            <w:vAlign w:val="center"/>
            <w:hideMark/>
          </w:tcPr>
          <w:p w14:paraId="1AFAEBBD" w14:textId="77777777" w:rsidR="006263F3" w:rsidRPr="009D1A9D" w:rsidRDefault="006263F3" w:rsidP="0054319B">
            <w:pPr>
              <w:rPr>
                <w:color w:val="000000"/>
                <w:sz w:val="20"/>
                <w:szCs w:val="20"/>
              </w:rPr>
            </w:pPr>
            <w:r w:rsidRPr="009D1A9D">
              <w:rPr>
                <w:color w:val="000000"/>
                <w:sz w:val="20"/>
                <w:szCs w:val="20"/>
              </w:rPr>
              <w:t>3.55</w:t>
            </w:r>
          </w:p>
        </w:tc>
        <w:tc>
          <w:tcPr>
            <w:tcW w:w="1526" w:type="dxa"/>
            <w:tcBorders>
              <w:top w:val="nil"/>
              <w:left w:val="nil"/>
              <w:bottom w:val="single" w:sz="4" w:space="0" w:color="D9D9D9"/>
              <w:right w:val="single" w:sz="4" w:space="0" w:color="000000"/>
            </w:tcBorders>
            <w:shd w:val="clear" w:color="auto" w:fill="auto"/>
            <w:noWrap/>
            <w:vAlign w:val="center"/>
            <w:hideMark/>
          </w:tcPr>
          <w:p w14:paraId="27326404" w14:textId="77777777" w:rsidR="006263F3" w:rsidRPr="009D1A9D" w:rsidRDefault="006263F3" w:rsidP="0054319B">
            <w:pPr>
              <w:rPr>
                <w:color w:val="000000"/>
                <w:sz w:val="20"/>
                <w:szCs w:val="20"/>
              </w:rPr>
            </w:pPr>
            <w:r w:rsidRPr="009D1A9D">
              <w:rPr>
                <w:color w:val="000000"/>
                <w:sz w:val="20"/>
                <w:szCs w:val="20"/>
              </w:rPr>
              <w:t>5.37</w:t>
            </w:r>
          </w:p>
        </w:tc>
        <w:tc>
          <w:tcPr>
            <w:tcW w:w="1584" w:type="dxa"/>
            <w:tcBorders>
              <w:top w:val="nil"/>
              <w:left w:val="nil"/>
              <w:bottom w:val="single" w:sz="4" w:space="0" w:color="D9D9D9"/>
              <w:right w:val="nil"/>
            </w:tcBorders>
            <w:shd w:val="clear" w:color="auto" w:fill="auto"/>
            <w:noWrap/>
            <w:vAlign w:val="center"/>
            <w:hideMark/>
          </w:tcPr>
          <w:p w14:paraId="5333A353" w14:textId="77777777" w:rsidR="006263F3" w:rsidRPr="009D1A9D" w:rsidRDefault="006263F3" w:rsidP="0054319B">
            <w:pPr>
              <w:rPr>
                <w:color w:val="000000"/>
                <w:sz w:val="20"/>
                <w:szCs w:val="20"/>
              </w:rPr>
            </w:pPr>
            <w:r w:rsidRPr="009D1A9D">
              <w:rPr>
                <w:color w:val="000000"/>
                <w:sz w:val="20"/>
                <w:szCs w:val="20"/>
              </w:rPr>
              <w:t>106 (86, 124)</w:t>
            </w:r>
          </w:p>
        </w:tc>
        <w:tc>
          <w:tcPr>
            <w:tcW w:w="1627" w:type="dxa"/>
            <w:tcBorders>
              <w:top w:val="nil"/>
              <w:left w:val="nil"/>
              <w:bottom w:val="single" w:sz="4" w:space="0" w:color="D9D9D9"/>
              <w:right w:val="nil"/>
            </w:tcBorders>
            <w:shd w:val="clear" w:color="auto" w:fill="auto"/>
            <w:noWrap/>
            <w:vAlign w:val="center"/>
            <w:hideMark/>
          </w:tcPr>
          <w:p w14:paraId="7F0D97FE" w14:textId="77777777" w:rsidR="006263F3" w:rsidRPr="009D1A9D" w:rsidRDefault="006263F3" w:rsidP="0054319B">
            <w:pPr>
              <w:rPr>
                <w:color w:val="000000"/>
                <w:sz w:val="20"/>
                <w:szCs w:val="20"/>
              </w:rPr>
            </w:pPr>
            <w:r w:rsidRPr="009D1A9D">
              <w:rPr>
                <w:color w:val="000000"/>
                <w:sz w:val="20"/>
                <w:szCs w:val="20"/>
              </w:rPr>
              <w:t>21.30</w:t>
            </w:r>
          </w:p>
        </w:tc>
        <w:tc>
          <w:tcPr>
            <w:tcW w:w="1685" w:type="dxa"/>
            <w:tcBorders>
              <w:top w:val="nil"/>
              <w:left w:val="nil"/>
              <w:bottom w:val="single" w:sz="4" w:space="0" w:color="D9D9D9"/>
              <w:right w:val="single" w:sz="4" w:space="0" w:color="000000"/>
            </w:tcBorders>
            <w:shd w:val="clear" w:color="auto" w:fill="auto"/>
            <w:noWrap/>
            <w:vAlign w:val="center"/>
            <w:hideMark/>
          </w:tcPr>
          <w:p w14:paraId="478CDA3E" w14:textId="77777777" w:rsidR="006263F3" w:rsidRPr="009D1A9D" w:rsidRDefault="006263F3" w:rsidP="0054319B">
            <w:pPr>
              <w:rPr>
                <w:color w:val="000000"/>
                <w:sz w:val="20"/>
                <w:szCs w:val="20"/>
              </w:rPr>
            </w:pPr>
            <w:r w:rsidRPr="009D1A9D">
              <w:rPr>
                <w:color w:val="000000"/>
                <w:sz w:val="20"/>
                <w:szCs w:val="20"/>
              </w:rPr>
              <w:t>0.36 (0.21, 0.51)</w:t>
            </w:r>
          </w:p>
        </w:tc>
      </w:tr>
      <w:tr w:rsidR="006263F3" w:rsidRPr="009D1A9D" w14:paraId="72AB652A" w14:textId="77777777" w:rsidTr="0054319B">
        <w:trPr>
          <w:trHeight w:val="320"/>
        </w:trPr>
        <w:tc>
          <w:tcPr>
            <w:tcW w:w="3514" w:type="dxa"/>
            <w:tcBorders>
              <w:top w:val="nil"/>
              <w:left w:val="single" w:sz="4" w:space="0" w:color="000000"/>
              <w:bottom w:val="single" w:sz="4" w:space="0" w:color="D9D9D9"/>
              <w:right w:val="single" w:sz="4" w:space="0" w:color="000000"/>
            </w:tcBorders>
            <w:shd w:val="clear" w:color="auto" w:fill="auto"/>
            <w:noWrap/>
            <w:vAlign w:val="center"/>
            <w:hideMark/>
          </w:tcPr>
          <w:p w14:paraId="0C183EAF" w14:textId="77777777" w:rsidR="006263F3" w:rsidRPr="009D1A9D" w:rsidRDefault="006263F3" w:rsidP="0054319B">
            <w:pPr>
              <w:rPr>
                <w:color w:val="000000"/>
                <w:sz w:val="20"/>
                <w:szCs w:val="20"/>
              </w:rPr>
            </w:pPr>
            <w:r w:rsidRPr="009D1A9D">
              <w:rPr>
                <w:color w:val="000000"/>
                <w:sz w:val="20"/>
                <w:szCs w:val="20"/>
              </w:rPr>
              <w:t>Atlanta, GA</w:t>
            </w:r>
          </w:p>
        </w:tc>
        <w:tc>
          <w:tcPr>
            <w:tcW w:w="1253" w:type="dxa"/>
            <w:tcBorders>
              <w:top w:val="nil"/>
              <w:left w:val="nil"/>
              <w:bottom w:val="single" w:sz="4" w:space="0" w:color="D9D9D9"/>
              <w:right w:val="nil"/>
            </w:tcBorders>
            <w:shd w:val="clear" w:color="auto" w:fill="auto"/>
            <w:noWrap/>
            <w:vAlign w:val="center"/>
            <w:hideMark/>
          </w:tcPr>
          <w:p w14:paraId="1929803E" w14:textId="77777777" w:rsidR="006263F3" w:rsidRPr="009D1A9D" w:rsidRDefault="006263F3" w:rsidP="0054319B">
            <w:pPr>
              <w:rPr>
                <w:color w:val="000000"/>
                <w:sz w:val="20"/>
                <w:szCs w:val="20"/>
              </w:rPr>
            </w:pPr>
            <w:r w:rsidRPr="009D1A9D">
              <w:rPr>
                <w:color w:val="000000"/>
                <w:sz w:val="20"/>
                <w:szCs w:val="20"/>
              </w:rPr>
              <w:t>33.69</w:t>
            </w:r>
          </w:p>
        </w:tc>
        <w:tc>
          <w:tcPr>
            <w:tcW w:w="1253" w:type="dxa"/>
            <w:tcBorders>
              <w:top w:val="nil"/>
              <w:left w:val="nil"/>
              <w:bottom w:val="single" w:sz="4" w:space="0" w:color="D9D9D9"/>
              <w:right w:val="nil"/>
            </w:tcBorders>
            <w:shd w:val="clear" w:color="auto" w:fill="auto"/>
            <w:noWrap/>
            <w:vAlign w:val="center"/>
            <w:hideMark/>
          </w:tcPr>
          <w:p w14:paraId="68298022" w14:textId="77777777" w:rsidR="006263F3" w:rsidRPr="009D1A9D" w:rsidRDefault="006263F3" w:rsidP="0054319B">
            <w:pPr>
              <w:rPr>
                <w:color w:val="000000"/>
                <w:sz w:val="20"/>
                <w:szCs w:val="20"/>
              </w:rPr>
            </w:pPr>
            <w:r w:rsidRPr="009D1A9D">
              <w:rPr>
                <w:color w:val="000000"/>
                <w:sz w:val="20"/>
                <w:szCs w:val="20"/>
              </w:rPr>
              <w:t>2.22</w:t>
            </w:r>
          </w:p>
        </w:tc>
        <w:tc>
          <w:tcPr>
            <w:tcW w:w="1253" w:type="dxa"/>
            <w:tcBorders>
              <w:top w:val="nil"/>
              <w:left w:val="nil"/>
              <w:bottom w:val="single" w:sz="4" w:space="0" w:color="D9D9D9"/>
              <w:right w:val="nil"/>
            </w:tcBorders>
            <w:shd w:val="clear" w:color="auto" w:fill="auto"/>
            <w:noWrap/>
            <w:vAlign w:val="center"/>
            <w:hideMark/>
          </w:tcPr>
          <w:p w14:paraId="1B2583FD" w14:textId="77777777" w:rsidR="006263F3" w:rsidRPr="009D1A9D" w:rsidRDefault="006263F3" w:rsidP="0054319B">
            <w:pPr>
              <w:rPr>
                <w:color w:val="000000"/>
                <w:sz w:val="20"/>
                <w:szCs w:val="20"/>
              </w:rPr>
            </w:pPr>
            <w:r w:rsidRPr="009D1A9D">
              <w:rPr>
                <w:color w:val="000000"/>
                <w:sz w:val="20"/>
                <w:szCs w:val="20"/>
              </w:rPr>
              <w:t>7.36</w:t>
            </w:r>
          </w:p>
        </w:tc>
        <w:tc>
          <w:tcPr>
            <w:tcW w:w="1253" w:type="dxa"/>
            <w:tcBorders>
              <w:top w:val="nil"/>
              <w:left w:val="nil"/>
              <w:bottom w:val="single" w:sz="4" w:space="0" w:color="D9D9D9"/>
              <w:right w:val="nil"/>
            </w:tcBorders>
            <w:shd w:val="clear" w:color="auto" w:fill="auto"/>
            <w:noWrap/>
            <w:vAlign w:val="center"/>
            <w:hideMark/>
          </w:tcPr>
          <w:p w14:paraId="094544CD" w14:textId="77777777" w:rsidR="006263F3" w:rsidRPr="009D1A9D" w:rsidRDefault="006263F3" w:rsidP="0054319B">
            <w:pPr>
              <w:rPr>
                <w:color w:val="000000"/>
                <w:sz w:val="20"/>
                <w:szCs w:val="20"/>
              </w:rPr>
            </w:pPr>
            <w:r w:rsidRPr="009D1A9D">
              <w:rPr>
                <w:color w:val="000000"/>
                <w:sz w:val="20"/>
                <w:szCs w:val="20"/>
              </w:rPr>
              <w:t>3.06</w:t>
            </w:r>
          </w:p>
        </w:tc>
        <w:tc>
          <w:tcPr>
            <w:tcW w:w="1526" w:type="dxa"/>
            <w:tcBorders>
              <w:top w:val="nil"/>
              <w:left w:val="nil"/>
              <w:bottom w:val="single" w:sz="4" w:space="0" w:color="D9D9D9"/>
              <w:right w:val="single" w:sz="4" w:space="0" w:color="000000"/>
            </w:tcBorders>
            <w:shd w:val="clear" w:color="auto" w:fill="auto"/>
            <w:noWrap/>
            <w:vAlign w:val="center"/>
            <w:hideMark/>
          </w:tcPr>
          <w:p w14:paraId="416D0F51" w14:textId="77777777" w:rsidR="006263F3" w:rsidRPr="009D1A9D" w:rsidRDefault="006263F3" w:rsidP="0054319B">
            <w:pPr>
              <w:rPr>
                <w:color w:val="000000"/>
                <w:sz w:val="20"/>
                <w:szCs w:val="20"/>
              </w:rPr>
            </w:pPr>
            <w:r w:rsidRPr="009D1A9D">
              <w:rPr>
                <w:color w:val="000000"/>
                <w:sz w:val="20"/>
                <w:szCs w:val="20"/>
              </w:rPr>
              <w:t>2.68</w:t>
            </w:r>
          </w:p>
        </w:tc>
        <w:tc>
          <w:tcPr>
            <w:tcW w:w="1584" w:type="dxa"/>
            <w:tcBorders>
              <w:top w:val="nil"/>
              <w:left w:val="nil"/>
              <w:bottom w:val="single" w:sz="4" w:space="0" w:color="D9D9D9"/>
              <w:right w:val="nil"/>
            </w:tcBorders>
            <w:shd w:val="clear" w:color="auto" w:fill="auto"/>
            <w:noWrap/>
            <w:vAlign w:val="center"/>
            <w:hideMark/>
          </w:tcPr>
          <w:p w14:paraId="0FF15BAA" w14:textId="77777777" w:rsidR="006263F3" w:rsidRPr="009D1A9D" w:rsidRDefault="006263F3" w:rsidP="0054319B">
            <w:pPr>
              <w:rPr>
                <w:color w:val="000000"/>
                <w:sz w:val="20"/>
                <w:szCs w:val="20"/>
              </w:rPr>
            </w:pPr>
            <w:r w:rsidRPr="009D1A9D">
              <w:rPr>
                <w:color w:val="000000"/>
                <w:sz w:val="20"/>
                <w:szCs w:val="20"/>
              </w:rPr>
              <w:t>100 (86, 117)</w:t>
            </w:r>
          </w:p>
        </w:tc>
        <w:tc>
          <w:tcPr>
            <w:tcW w:w="1627" w:type="dxa"/>
            <w:tcBorders>
              <w:top w:val="nil"/>
              <w:left w:val="nil"/>
              <w:bottom w:val="single" w:sz="4" w:space="0" w:color="D9D9D9"/>
              <w:right w:val="nil"/>
            </w:tcBorders>
            <w:shd w:val="clear" w:color="auto" w:fill="auto"/>
            <w:noWrap/>
            <w:vAlign w:val="center"/>
            <w:hideMark/>
          </w:tcPr>
          <w:p w14:paraId="395635F1" w14:textId="77777777" w:rsidR="006263F3" w:rsidRPr="009D1A9D" w:rsidRDefault="006263F3" w:rsidP="0054319B">
            <w:pPr>
              <w:rPr>
                <w:color w:val="000000"/>
                <w:sz w:val="20"/>
                <w:szCs w:val="20"/>
              </w:rPr>
            </w:pPr>
            <w:r w:rsidRPr="009D1A9D">
              <w:rPr>
                <w:color w:val="000000"/>
                <w:sz w:val="20"/>
                <w:szCs w:val="20"/>
              </w:rPr>
              <w:t>22.20</w:t>
            </w:r>
          </w:p>
        </w:tc>
        <w:tc>
          <w:tcPr>
            <w:tcW w:w="1685" w:type="dxa"/>
            <w:tcBorders>
              <w:top w:val="nil"/>
              <w:left w:val="nil"/>
              <w:bottom w:val="single" w:sz="4" w:space="0" w:color="D9D9D9"/>
              <w:right w:val="single" w:sz="4" w:space="0" w:color="000000"/>
            </w:tcBorders>
            <w:shd w:val="clear" w:color="auto" w:fill="auto"/>
            <w:noWrap/>
            <w:vAlign w:val="center"/>
            <w:hideMark/>
          </w:tcPr>
          <w:p w14:paraId="3B602655" w14:textId="77777777" w:rsidR="006263F3" w:rsidRPr="009D1A9D" w:rsidRDefault="006263F3" w:rsidP="0054319B">
            <w:pPr>
              <w:rPr>
                <w:color w:val="000000"/>
                <w:sz w:val="20"/>
                <w:szCs w:val="20"/>
              </w:rPr>
            </w:pPr>
            <w:r w:rsidRPr="009D1A9D">
              <w:rPr>
                <w:color w:val="000000"/>
                <w:sz w:val="20"/>
                <w:szCs w:val="20"/>
              </w:rPr>
              <w:t>0.50 (0.33, 0.65)</w:t>
            </w:r>
          </w:p>
        </w:tc>
      </w:tr>
      <w:tr w:rsidR="006263F3" w:rsidRPr="009D1A9D" w14:paraId="328B2C20" w14:textId="77777777" w:rsidTr="0054319B">
        <w:trPr>
          <w:trHeight w:val="320"/>
        </w:trPr>
        <w:tc>
          <w:tcPr>
            <w:tcW w:w="3514" w:type="dxa"/>
            <w:tcBorders>
              <w:top w:val="nil"/>
              <w:left w:val="single" w:sz="4" w:space="0" w:color="000000"/>
              <w:bottom w:val="single" w:sz="4" w:space="0" w:color="D9D9D9"/>
              <w:right w:val="single" w:sz="4" w:space="0" w:color="000000"/>
            </w:tcBorders>
            <w:shd w:val="clear" w:color="auto" w:fill="auto"/>
            <w:noWrap/>
            <w:vAlign w:val="center"/>
            <w:hideMark/>
          </w:tcPr>
          <w:p w14:paraId="3454F7BE" w14:textId="77777777" w:rsidR="006263F3" w:rsidRPr="009D1A9D" w:rsidRDefault="006263F3" w:rsidP="0054319B">
            <w:pPr>
              <w:rPr>
                <w:color w:val="000000"/>
                <w:sz w:val="20"/>
                <w:szCs w:val="20"/>
              </w:rPr>
            </w:pPr>
            <w:r w:rsidRPr="009D1A9D">
              <w:rPr>
                <w:color w:val="000000"/>
                <w:sz w:val="20"/>
                <w:szCs w:val="20"/>
              </w:rPr>
              <w:t>Miami, FL</w:t>
            </w:r>
          </w:p>
        </w:tc>
        <w:tc>
          <w:tcPr>
            <w:tcW w:w="1253" w:type="dxa"/>
            <w:tcBorders>
              <w:top w:val="nil"/>
              <w:left w:val="nil"/>
              <w:bottom w:val="single" w:sz="4" w:space="0" w:color="D9D9D9"/>
              <w:right w:val="nil"/>
            </w:tcBorders>
            <w:shd w:val="clear" w:color="auto" w:fill="auto"/>
            <w:noWrap/>
            <w:vAlign w:val="center"/>
            <w:hideMark/>
          </w:tcPr>
          <w:p w14:paraId="3AB0F4B0" w14:textId="77777777" w:rsidR="006263F3" w:rsidRPr="009D1A9D" w:rsidRDefault="006263F3" w:rsidP="0054319B">
            <w:pPr>
              <w:rPr>
                <w:color w:val="000000"/>
                <w:sz w:val="20"/>
                <w:szCs w:val="20"/>
              </w:rPr>
            </w:pPr>
            <w:r w:rsidRPr="009D1A9D">
              <w:rPr>
                <w:color w:val="000000"/>
                <w:sz w:val="20"/>
                <w:szCs w:val="20"/>
              </w:rPr>
              <w:t>29.75</w:t>
            </w:r>
          </w:p>
        </w:tc>
        <w:tc>
          <w:tcPr>
            <w:tcW w:w="1253" w:type="dxa"/>
            <w:tcBorders>
              <w:top w:val="nil"/>
              <w:left w:val="nil"/>
              <w:bottom w:val="single" w:sz="4" w:space="0" w:color="D9D9D9"/>
              <w:right w:val="nil"/>
            </w:tcBorders>
            <w:shd w:val="clear" w:color="auto" w:fill="auto"/>
            <w:noWrap/>
            <w:vAlign w:val="center"/>
            <w:hideMark/>
          </w:tcPr>
          <w:p w14:paraId="31A7D469" w14:textId="77777777" w:rsidR="006263F3" w:rsidRPr="009D1A9D" w:rsidRDefault="006263F3" w:rsidP="0054319B">
            <w:pPr>
              <w:rPr>
                <w:color w:val="000000"/>
                <w:sz w:val="20"/>
                <w:szCs w:val="20"/>
              </w:rPr>
            </w:pPr>
            <w:r w:rsidRPr="009D1A9D">
              <w:rPr>
                <w:color w:val="000000"/>
                <w:sz w:val="20"/>
                <w:szCs w:val="20"/>
              </w:rPr>
              <w:t>2.04</w:t>
            </w:r>
          </w:p>
        </w:tc>
        <w:tc>
          <w:tcPr>
            <w:tcW w:w="1253" w:type="dxa"/>
            <w:tcBorders>
              <w:top w:val="nil"/>
              <w:left w:val="nil"/>
              <w:bottom w:val="single" w:sz="4" w:space="0" w:color="D9D9D9"/>
              <w:right w:val="nil"/>
            </w:tcBorders>
            <w:shd w:val="clear" w:color="auto" w:fill="auto"/>
            <w:noWrap/>
            <w:vAlign w:val="center"/>
            <w:hideMark/>
          </w:tcPr>
          <w:p w14:paraId="0E8C9D22" w14:textId="77777777" w:rsidR="006263F3" w:rsidRPr="009D1A9D" w:rsidRDefault="006263F3" w:rsidP="0054319B">
            <w:pPr>
              <w:rPr>
                <w:color w:val="000000"/>
                <w:sz w:val="20"/>
                <w:szCs w:val="20"/>
              </w:rPr>
            </w:pPr>
            <w:r w:rsidRPr="009D1A9D">
              <w:rPr>
                <w:color w:val="000000"/>
                <w:sz w:val="20"/>
                <w:szCs w:val="20"/>
              </w:rPr>
              <w:t>1.55</w:t>
            </w:r>
          </w:p>
        </w:tc>
        <w:tc>
          <w:tcPr>
            <w:tcW w:w="1253" w:type="dxa"/>
            <w:tcBorders>
              <w:top w:val="nil"/>
              <w:left w:val="nil"/>
              <w:bottom w:val="single" w:sz="4" w:space="0" w:color="D9D9D9"/>
              <w:right w:val="nil"/>
            </w:tcBorders>
            <w:shd w:val="clear" w:color="auto" w:fill="auto"/>
            <w:noWrap/>
            <w:vAlign w:val="center"/>
            <w:hideMark/>
          </w:tcPr>
          <w:p w14:paraId="4374E4CA" w14:textId="77777777" w:rsidR="006263F3" w:rsidRPr="009D1A9D" w:rsidRDefault="006263F3" w:rsidP="0054319B">
            <w:pPr>
              <w:rPr>
                <w:color w:val="000000"/>
                <w:sz w:val="20"/>
                <w:szCs w:val="20"/>
              </w:rPr>
            </w:pPr>
            <w:r w:rsidRPr="009D1A9D">
              <w:rPr>
                <w:color w:val="000000"/>
                <w:sz w:val="20"/>
                <w:szCs w:val="20"/>
              </w:rPr>
              <w:t>0.41</w:t>
            </w:r>
          </w:p>
        </w:tc>
        <w:tc>
          <w:tcPr>
            <w:tcW w:w="1526" w:type="dxa"/>
            <w:tcBorders>
              <w:top w:val="nil"/>
              <w:left w:val="nil"/>
              <w:bottom w:val="single" w:sz="4" w:space="0" w:color="D9D9D9"/>
              <w:right w:val="single" w:sz="4" w:space="0" w:color="000000"/>
            </w:tcBorders>
            <w:shd w:val="clear" w:color="auto" w:fill="auto"/>
            <w:noWrap/>
            <w:vAlign w:val="center"/>
            <w:hideMark/>
          </w:tcPr>
          <w:p w14:paraId="7679DF23" w14:textId="77777777" w:rsidR="006263F3" w:rsidRPr="009D1A9D" w:rsidRDefault="006263F3" w:rsidP="0054319B">
            <w:pPr>
              <w:rPr>
                <w:color w:val="000000"/>
                <w:sz w:val="20"/>
                <w:szCs w:val="20"/>
              </w:rPr>
            </w:pPr>
            <w:r w:rsidRPr="009D1A9D">
              <w:rPr>
                <w:color w:val="000000"/>
                <w:sz w:val="20"/>
                <w:szCs w:val="20"/>
              </w:rPr>
              <w:t>3.54</w:t>
            </w:r>
          </w:p>
        </w:tc>
        <w:tc>
          <w:tcPr>
            <w:tcW w:w="1584" w:type="dxa"/>
            <w:tcBorders>
              <w:top w:val="nil"/>
              <w:left w:val="nil"/>
              <w:bottom w:val="single" w:sz="4" w:space="0" w:color="D9D9D9"/>
              <w:right w:val="nil"/>
            </w:tcBorders>
            <w:shd w:val="clear" w:color="auto" w:fill="auto"/>
            <w:noWrap/>
            <w:vAlign w:val="center"/>
            <w:hideMark/>
          </w:tcPr>
          <w:p w14:paraId="3C72460A" w14:textId="77777777" w:rsidR="006263F3" w:rsidRPr="009D1A9D" w:rsidRDefault="006263F3" w:rsidP="0054319B">
            <w:pPr>
              <w:rPr>
                <w:color w:val="000000"/>
                <w:sz w:val="20"/>
                <w:szCs w:val="20"/>
              </w:rPr>
            </w:pPr>
            <w:r w:rsidRPr="009D1A9D">
              <w:rPr>
                <w:color w:val="000000"/>
                <w:sz w:val="20"/>
                <w:szCs w:val="20"/>
              </w:rPr>
              <w:t>93 (68, 128)</w:t>
            </w:r>
          </w:p>
        </w:tc>
        <w:tc>
          <w:tcPr>
            <w:tcW w:w="1627" w:type="dxa"/>
            <w:tcBorders>
              <w:top w:val="nil"/>
              <w:left w:val="nil"/>
              <w:bottom w:val="single" w:sz="4" w:space="0" w:color="D9D9D9"/>
              <w:right w:val="nil"/>
            </w:tcBorders>
            <w:shd w:val="clear" w:color="auto" w:fill="auto"/>
            <w:noWrap/>
            <w:vAlign w:val="center"/>
            <w:hideMark/>
          </w:tcPr>
          <w:p w14:paraId="06F5BF15" w14:textId="77777777" w:rsidR="006263F3" w:rsidRPr="009D1A9D" w:rsidRDefault="006263F3" w:rsidP="0054319B">
            <w:pPr>
              <w:rPr>
                <w:color w:val="000000"/>
                <w:sz w:val="20"/>
                <w:szCs w:val="20"/>
              </w:rPr>
            </w:pPr>
            <w:r w:rsidRPr="009D1A9D">
              <w:rPr>
                <w:color w:val="000000"/>
                <w:sz w:val="20"/>
                <w:szCs w:val="20"/>
              </w:rPr>
              <w:t>16.90</w:t>
            </w:r>
          </w:p>
        </w:tc>
        <w:tc>
          <w:tcPr>
            <w:tcW w:w="1685" w:type="dxa"/>
            <w:tcBorders>
              <w:top w:val="nil"/>
              <w:left w:val="nil"/>
              <w:bottom w:val="single" w:sz="4" w:space="0" w:color="D9D9D9"/>
              <w:right w:val="single" w:sz="4" w:space="0" w:color="000000"/>
            </w:tcBorders>
            <w:shd w:val="clear" w:color="auto" w:fill="auto"/>
            <w:noWrap/>
            <w:vAlign w:val="center"/>
            <w:hideMark/>
          </w:tcPr>
          <w:p w14:paraId="1CB04D1E" w14:textId="77777777" w:rsidR="006263F3" w:rsidRPr="009D1A9D" w:rsidRDefault="006263F3" w:rsidP="0054319B">
            <w:pPr>
              <w:rPr>
                <w:color w:val="000000"/>
                <w:sz w:val="20"/>
                <w:szCs w:val="20"/>
              </w:rPr>
            </w:pPr>
            <w:r w:rsidRPr="009D1A9D">
              <w:rPr>
                <w:color w:val="000000"/>
                <w:sz w:val="20"/>
                <w:szCs w:val="20"/>
              </w:rPr>
              <w:t>0.24 (0.06, 0.44)</w:t>
            </w:r>
          </w:p>
        </w:tc>
      </w:tr>
      <w:tr w:rsidR="006263F3" w:rsidRPr="009D1A9D" w14:paraId="634BF22D" w14:textId="77777777" w:rsidTr="0054319B">
        <w:trPr>
          <w:trHeight w:val="320"/>
        </w:trPr>
        <w:tc>
          <w:tcPr>
            <w:tcW w:w="3514" w:type="dxa"/>
            <w:tcBorders>
              <w:top w:val="nil"/>
              <w:left w:val="single" w:sz="4" w:space="0" w:color="000000"/>
              <w:bottom w:val="single" w:sz="4" w:space="0" w:color="D9D9D9"/>
              <w:right w:val="single" w:sz="4" w:space="0" w:color="000000"/>
            </w:tcBorders>
            <w:shd w:val="clear" w:color="auto" w:fill="auto"/>
            <w:noWrap/>
            <w:vAlign w:val="center"/>
            <w:hideMark/>
          </w:tcPr>
          <w:p w14:paraId="20289241" w14:textId="77777777" w:rsidR="006263F3" w:rsidRPr="009D1A9D" w:rsidRDefault="006263F3" w:rsidP="0054319B">
            <w:pPr>
              <w:rPr>
                <w:color w:val="000000"/>
                <w:sz w:val="20"/>
                <w:szCs w:val="20"/>
              </w:rPr>
            </w:pPr>
            <w:r w:rsidRPr="009D1A9D">
              <w:rPr>
                <w:color w:val="000000"/>
                <w:sz w:val="20"/>
                <w:szCs w:val="20"/>
              </w:rPr>
              <w:t>Los Angeles-Long Beach-Anaheim, CA</w:t>
            </w:r>
          </w:p>
        </w:tc>
        <w:tc>
          <w:tcPr>
            <w:tcW w:w="1253" w:type="dxa"/>
            <w:tcBorders>
              <w:top w:val="nil"/>
              <w:left w:val="nil"/>
              <w:bottom w:val="single" w:sz="4" w:space="0" w:color="D9D9D9"/>
              <w:right w:val="nil"/>
            </w:tcBorders>
            <w:shd w:val="clear" w:color="auto" w:fill="auto"/>
            <w:noWrap/>
            <w:vAlign w:val="center"/>
            <w:hideMark/>
          </w:tcPr>
          <w:p w14:paraId="4F7F9E28" w14:textId="77777777" w:rsidR="006263F3" w:rsidRPr="009D1A9D" w:rsidRDefault="006263F3" w:rsidP="0054319B">
            <w:pPr>
              <w:rPr>
                <w:color w:val="000000"/>
                <w:sz w:val="20"/>
                <w:szCs w:val="20"/>
              </w:rPr>
            </w:pPr>
            <w:r w:rsidRPr="009D1A9D">
              <w:rPr>
                <w:color w:val="000000"/>
                <w:sz w:val="20"/>
                <w:szCs w:val="20"/>
              </w:rPr>
              <w:t>97.40</w:t>
            </w:r>
          </w:p>
        </w:tc>
        <w:tc>
          <w:tcPr>
            <w:tcW w:w="1253" w:type="dxa"/>
            <w:tcBorders>
              <w:top w:val="nil"/>
              <w:left w:val="nil"/>
              <w:bottom w:val="single" w:sz="4" w:space="0" w:color="D9D9D9"/>
              <w:right w:val="nil"/>
            </w:tcBorders>
            <w:shd w:val="clear" w:color="auto" w:fill="auto"/>
            <w:noWrap/>
            <w:vAlign w:val="center"/>
            <w:hideMark/>
          </w:tcPr>
          <w:p w14:paraId="6DE33680" w14:textId="77777777" w:rsidR="006263F3" w:rsidRPr="009D1A9D" w:rsidRDefault="006263F3" w:rsidP="0054319B">
            <w:pPr>
              <w:rPr>
                <w:color w:val="000000"/>
                <w:sz w:val="20"/>
                <w:szCs w:val="20"/>
              </w:rPr>
            </w:pPr>
            <w:r w:rsidRPr="009D1A9D">
              <w:rPr>
                <w:color w:val="000000"/>
                <w:sz w:val="20"/>
                <w:szCs w:val="20"/>
              </w:rPr>
              <w:t>5.68</w:t>
            </w:r>
          </w:p>
        </w:tc>
        <w:tc>
          <w:tcPr>
            <w:tcW w:w="1253" w:type="dxa"/>
            <w:tcBorders>
              <w:top w:val="nil"/>
              <w:left w:val="nil"/>
              <w:bottom w:val="single" w:sz="4" w:space="0" w:color="D9D9D9"/>
              <w:right w:val="nil"/>
            </w:tcBorders>
            <w:shd w:val="clear" w:color="auto" w:fill="auto"/>
            <w:noWrap/>
            <w:vAlign w:val="center"/>
            <w:hideMark/>
          </w:tcPr>
          <w:p w14:paraId="40AEC1C3" w14:textId="77777777" w:rsidR="006263F3" w:rsidRPr="009D1A9D" w:rsidRDefault="006263F3" w:rsidP="0054319B">
            <w:pPr>
              <w:rPr>
                <w:color w:val="000000"/>
                <w:sz w:val="20"/>
                <w:szCs w:val="20"/>
              </w:rPr>
            </w:pPr>
            <w:r w:rsidRPr="009D1A9D">
              <w:rPr>
                <w:color w:val="000000"/>
                <w:sz w:val="20"/>
                <w:szCs w:val="20"/>
              </w:rPr>
              <w:t>19.18</w:t>
            </w:r>
          </w:p>
        </w:tc>
        <w:tc>
          <w:tcPr>
            <w:tcW w:w="1253" w:type="dxa"/>
            <w:tcBorders>
              <w:top w:val="nil"/>
              <w:left w:val="nil"/>
              <w:bottom w:val="single" w:sz="4" w:space="0" w:color="D9D9D9"/>
              <w:right w:val="nil"/>
            </w:tcBorders>
            <w:shd w:val="clear" w:color="auto" w:fill="auto"/>
            <w:noWrap/>
            <w:vAlign w:val="center"/>
            <w:hideMark/>
          </w:tcPr>
          <w:p w14:paraId="0B4C3A06" w14:textId="77777777" w:rsidR="006263F3" w:rsidRPr="009D1A9D" w:rsidRDefault="006263F3" w:rsidP="0054319B">
            <w:pPr>
              <w:rPr>
                <w:color w:val="000000"/>
                <w:sz w:val="20"/>
                <w:szCs w:val="20"/>
              </w:rPr>
            </w:pPr>
            <w:r w:rsidRPr="009D1A9D">
              <w:rPr>
                <w:color w:val="000000"/>
                <w:sz w:val="20"/>
                <w:szCs w:val="20"/>
              </w:rPr>
              <w:t>3.24</w:t>
            </w:r>
          </w:p>
        </w:tc>
        <w:tc>
          <w:tcPr>
            <w:tcW w:w="1526" w:type="dxa"/>
            <w:tcBorders>
              <w:top w:val="nil"/>
              <w:left w:val="nil"/>
              <w:bottom w:val="single" w:sz="4" w:space="0" w:color="D9D9D9"/>
              <w:right w:val="single" w:sz="4" w:space="0" w:color="000000"/>
            </w:tcBorders>
            <w:shd w:val="clear" w:color="auto" w:fill="auto"/>
            <w:noWrap/>
            <w:vAlign w:val="center"/>
            <w:hideMark/>
          </w:tcPr>
          <w:p w14:paraId="065AA60A" w14:textId="77777777" w:rsidR="006263F3" w:rsidRPr="009D1A9D" w:rsidRDefault="006263F3" w:rsidP="0054319B">
            <w:pPr>
              <w:rPr>
                <w:color w:val="000000"/>
                <w:sz w:val="20"/>
                <w:szCs w:val="20"/>
              </w:rPr>
            </w:pPr>
            <w:r w:rsidRPr="009D1A9D">
              <w:rPr>
                <w:color w:val="000000"/>
                <w:sz w:val="20"/>
                <w:szCs w:val="20"/>
              </w:rPr>
              <w:t>7.57</w:t>
            </w:r>
          </w:p>
        </w:tc>
        <w:tc>
          <w:tcPr>
            <w:tcW w:w="1584" w:type="dxa"/>
            <w:tcBorders>
              <w:top w:val="nil"/>
              <w:left w:val="nil"/>
              <w:bottom w:val="single" w:sz="4" w:space="0" w:color="D9D9D9"/>
              <w:right w:val="nil"/>
            </w:tcBorders>
            <w:shd w:val="clear" w:color="auto" w:fill="auto"/>
            <w:noWrap/>
            <w:vAlign w:val="center"/>
            <w:hideMark/>
          </w:tcPr>
          <w:p w14:paraId="5EA08767" w14:textId="77777777" w:rsidR="006263F3" w:rsidRPr="009D1A9D" w:rsidRDefault="006263F3" w:rsidP="0054319B">
            <w:pPr>
              <w:rPr>
                <w:color w:val="000000"/>
                <w:sz w:val="20"/>
                <w:szCs w:val="20"/>
              </w:rPr>
            </w:pPr>
            <w:r w:rsidRPr="009D1A9D">
              <w:rPr>
                <w:color w:val="000000"/>
                <w:sz w:val="20"/>
                <w:szCs w:val="20"/>
              </w:rPr>
              <w:t>89 (83, 103)</w:t>
            </w:r>
          </w:p>
        </w:tc>
        <w:tc>
          <w:tcPr>
            <w:tcW w:w="1627" w:type="dxa"/>
            <w:tcBorders>
              <w:top w:val="nil"/>
              <w:left w:val="nil"/>
              <w:bottom w:val="single" w:sz="4" w:space="0" w:color="D9D9D9"/>
              <w:right w:val="nil"/>
            </w:tcBorders>
            <w:shd w:val="clear" w:color="auto" w:fill="auto"/>
            <w:noWrap/>
            <w:vAlign w:val="center"/>
            <w:hideMark/>
          </w:tcPr>
          <w:p w14:paraId="4F7755FB" w14:textId="77777777" w:rsidR="006263F3" w:rsidRPr="009D1A9D" w:rsidRDefault="006263F3" w:rsidP="0054319B">
            <w:pPr>
              <w:rPr>
                <w:color w:val="000000"/>
                <w:sz w:val="20"/>
                <w:szCs w:val="20"/>
              </w:rPr>
            </w:pPr>
            <w:r w:rsidRPr="009D1A9D">
              <w:rPr>
                <w:color w:val="000000"/>
                <w:sz w:val="20"/>
                <w:szCs w:val="20"/>
              </w:rPr>
              <w:t>7.30</w:t>
            </w:r>
          </w:p>
        </w:tc>
        <w:tc>
          <w:tcPr>
            <w:tcW w:w="1685" w:type="dxa"/>
            <w:tcBorders>
              <w:top w:val="nil"/>
              <w:left w:val="nil"/>
              <w:bottom w:val="single" w:sz="4" w:space="0" w:color="D9D9D9"/>
              <w:right w:val="single" w:sz="4" w:space="0" w:color="000000"/>
            </w:tcBorders>
            <w:shd w:val="clear" w:color="auto" w:fill="auto"/>
            <w:noWrap/>
            <w:vAlign w:val="center"/>
            <w:hideMark/>
          </w:tcPr>
          <w:p w14:paraId="302A56AD" w14:textId="77777777" w:rsidR="006263F3" w:rsidRPr="009D1A9D" w:rsidRDefault="006263F3" w:rsidP="0054319B">
            <w:pPr>
              <w:rPr>
                <w:color w:val="000000"/>
                <w:sz w:val="20"/>
                <w:szCs w:val="20"/>
              </w:rPr>
            </w:pPr>
            <w:r w:rsidRPr="009D1A9D">
              <w:rPr>
                <w:color w:val="000000"/>
                <w:sz w:val="20"/>
                <w:szCs w:val="20"/>
              </w:rPr>
              <w:t>0.76 (0.62, 0.88)</w:t>
            </w:r>
          </w:p>
        </w:tc>
      </w:tr>
      <w:tr w:rsidR="006263F3" w:rsidRPr="009D1A9D" w14:paraId="19B9D0B7" w14:textId="77777777" w:rsidTr="0054319B">
        <w:trPr>
          <w:trHeight w:val="320"/>
        </w:trPr>
        <w:tc>
          <w:tcPr>
            <w:tcW w:w="3514" w:type="dxa"/>
            <w:tcBorders>
              <w:top w:val="nil"/>
              <w:left w:val="single" w:sz="4" w:space="0" w:color="000000"/>
              <w:bottom w:val="single" w:sz="4" w:space="0" w:color="D9D9D9"/>
              <w:right w:val="single" w:sz="4" w:space="0" w:color="000000"/>
            </w:tcBorders>
            <w:shd w:val="clear" w:color="auto" w:fill="auto"/>
            <w:noWrap/>
            <w:vAlign w:val="center"/>
            <w:hideMark/>
          </w:tcPr>
          <w:p w14:paraId="7396A58D" w14:textId="77777777" w:rsidR="006263F3" w:rsidRPr="009D1A9D" w:rsidRDefault="006263F3" w:rsidP="0054319B">
            <w:pPr>
              <w:rPr>
                <w:color w:val="000000"/>
                <w:sz w:val="20"/>
                <w:szCs w:val="20"/>
              </w:rPr>
            </w:pPr>
            <w:r w:rsidRPr="009D1A9D">
              <w:rPr>
                <w:color w:val="000000"/>
                <w:sz w:val="20"/>
                <w:szCs w:val="20"/>
              </w:rPr>
              <w:t>Philadelphia, PA-NJ-DE-MD</w:t>
            </w:r>
          </w:p>
        </w:tc>
        <w:tc>
          <w:tcPr>
            <w:tcW w:w="1253" w:type="dxa"/>
            <w:tcBorders>
              <w:top w:val="nil"/>
              <w:left w:val="nil"/>
              <w:bottom w:val="single" w:sz="4" w:space="0" w:color="D9D9D9"/>
              <w:right w:val="nil"/>
            </w:tcBorders>
            <w:shd w:val="clear" w:color="auto" w:fill="auto"/>
            <w:noWrap/>
            <w:vAlign w:val="center"/>
            <w:hideMark/>
          </w:tcPr>
          <w:p w14:paraId="755A0011" w14:textId="77777777" w:rsidR="006263F3" w:rsidRPr="009D1A9D" w:rsidRDefault="006263F3" w:rsidP="0054319B">
            <w:pPr>
              <w:rPr>
                <w:color w:val="000000"/>
                <w:sz w:val="20"/>
                <w:szCs w:val="20"/>
              </w:rPr>
            </w:pPr>
            <w:r w:rsidRPr="009D1A9D">
              <w:rPr>
                <w:color w:val="000000"/>
                <w:sz w:val="20"/>
                <w:szCs w:val="20"/>
              </w:rPr>
              <w:t>17.54</w:t>
            </w:r>
          </w:p>
        </w:tc>
        <w:tc>
          <w:tcPr>
            <w:tcW w:w="1253" w:type="dxa"/>
            <w:tcBorders>
              <w:top w:val="nil"/>
              <w:left w:val="nil"/>
              <w:bottom w:val="single" w:sz="4" w:space="0" w:color="D9D9D9"/>
              <w:right w:val="nil"/>
            </w:tcBorders>
            <w:shd w:val="clear" w:color="auto" w:fill="auto"/>
            <w:noWrap/>
            <w:vAlign w:val="center"/>
            <w:hideMark/>
          </w:tcPr>
          <w:p w14:paraId="18C1711B" w14:textId="77777777" w:rsidR="006263F3" w:rsidRPr="009D1A9D" w:rsidRDefault="006263F3" w:rsidP="0054319B">
            <w:pPr>
              <w:rPr>
                <w:color w:val="000000"/>
                <w:sz w:val="20"/>
                <w:szCs w:val="20"/>
              </w:rPr>
            </w:pPr>
            <w:r w:rsidRPr="009D1A9D">
              <w:rPr>
                <w:color w:val="000000"/>
                <w:sz w:val="20"/>
                <w:szCs w:val="20"/>
              </w:rPr>
              <w:t>6.39</w:t>
            </w:r>
          </w:p>
        </w:tc>
        <w:tc>
          <w:tcPr>
            <w:tcW w:w="1253" w:type="dxa"/>
            <w:tcBorders>
              <w:top w:val="nil"/>
              <w:left w:val="nil"/>
              <w:bottom w:val="single" w:sz="4" w:space="0" w:color="D9D9D9"/>
              <w:right w:val="nil"/>
            </w:tcBorders>
            <w:shd w:val="clear" w:color="auto" w:fill="auto"/>
            <w:noWrap/>
            <w:vAlign w:val="center"/>
            <w:hideMark/>
          </w:tcPr>
          <w:p w14:paraId="501CE60F" w14:textId="77777777" w:rsidR="006263F3" w:rsidRPr="009D1A9D" w:rsidRDefault="006263F3" w:rsidP="0054319B">
            <w:pPr>
              <w:rPr>
                <w:color w:val="000000"/>
                <w:sz w:val="20"/>
                <w:szCs w:val="20"/>
              </w:rPr>
            </w:pPr>
            <w:r w:rsidRPr="009D1A9D">
              <w:rPr>
                <w:color w:val="000000"/>
                <w:sz w:val="20"/>
                <w:szCs w:val="20"/>
              </w:rPr>
              <w:t>16.25</w:t>
            </w:r>
          </w:p>
        </w:tc>
        <w:tc>
          <w:tcPr>
            <w:tcW w:w="1253" w:type="dxa"/>
            <w:tcBorders>
              <w:top w:val="nil"/>
              <w:left w:val="nil"/>
              <w:bottom w:val="single" w:sz="4" w:space="0" w:color="D9D9D9"/>
              <w:right w:val="nil"/>
            </w:tcBorders>
            <w:shd w:val="clear" w:color="auto" w:fill="auto"/>
            <w:noWrap/>
            <w:vAlign w:val="center"/>
            <w:hideMark/>
          </w:tcPr>
          <w:p w14:paraId="7FB2B1B3" w14:textId="77777777" w:rsidR="006263F3" w:rsidRPr="009D1A9D" w:rsidRDefault="006263F3" w:rsidP="0054319B">
            <w:pPr>
              <w:rPr>
                <w:color w:val="000000"/>
                <w:sz w:val="20"/>
                <w:szCs w:val="20"/>
              </w:rPr>
            </w:pPr>
            <w:r w:rsidRPr="009D1A9D">
              <w:rPr>
                <w:color w:val="000000"/>
                <w:sz w:val="20"/>
                <w:szCs w:val="20"/>
              </w:rPr>
              <w:t>4.01</w:t>
            </w:r>
          </w:p>
        </w:tc>
        <w:tc>
          <w:tcPr>
            <w:tcW w:w="1526" w:type="dxa"/>
            <w:tcBorders>
              <w:top w:val="nil"/>
              <w:left w:val="nil"/>
              <w:bottom w:val="single" w:sz="4" w:space="0" w:color="D9D9D9"/>
              <w:right w:val="single" w:sz="4" w:space="0" w:color="000000"/>
            </w:tcBorders>
            <w:shd w:val="clear" w:color="auto" w:fill="auto"/>
            <w:noWrap/>
            <w:vAlign w:val="center"/>
            <w:hideMark/>
          </w:tcPr>
          <w:p w14:paraId="05582195" w14:textId="77777777" w:rsidR="006263F3" w:rsidRPr="009D1A9D" w:rsidRDefault="006263F3" w:rsidP="0054319B">
            <w:pPr>
              <w:rPr>
                <w:color w:val="000000"/>
                <w:sz w:val="20"/>
                <w:szCs w:val="20"/>
              </w:rPr>
            </w:pPr>
            <w:r w:rsidRPr="009D1A9D">
              <w:rPr>
                <w:color w:val="000000"/>
                <w:sz w:val="20"/>
                <w:szCs w:val="20"/>
              </w:rPr>
              <w:t>5.73</w:t>
            </w:r>
          </w:p>
        </w:tc>
        <w:tc>
          <w:tcPr>
            <w:tcW w:w="1584" w:type="dxa"/>
            <w:tcBorders>
              <w:top w:val="nil"/>
              <w:left w:val="nil"/>
              <w:bottom w:val="single" w:sz="4" w:space="0" w:color="D9D9D9"/>
              <w:right w:val="nil"/>
            </w:tcBorders>
            <w:shd w:val="clear" w:color="auto" w:fill="auto"/>
            <w:noWrap/>
            <w:vAlign w:val="center"/>
            <w:hideMark/>
          </w:tcPr>
          <w:p w14:paraId="210D06DB" w14:textId="77777777" w:rsidR="006263F3" w:rsidRPr="009D1A9D" w:rsidRDefault="006263F3" w:rsidP="0054319B">
            <w:pPr>
              <w:rPr>
                <w:color w:val="000000"/>
                <w:sz w:val="20"/>
                <w:szCs w:val="20"/>
              </w:rPr>
            </w:pPr>
            <w:r w:rsidRPr="009D1A9D">
              <w:rPr>
                <w:color w:val="000000"/>
                <w:sz w:val="20"/>
                <w:szCs w:val="20"/>
              </w:rPr>
              <w:t>69 (58, 78)</w:t>
            </w:r>
          </w:p>
        </w:tc>
        <w:tc>
          <w:tcPr>
            <w:tcW w:w="1627" w:type="dxa"/>
            <w:tcBorders>
              <w:top w:val="nil"/>
              <w:left w:val="nil"/>
              <w:bottom w:val="single" w:sz="4" w:space="0" w:color="D9D9D9"/>
              <w:right w:val="nil"/>
            </w:tcBorders>
            <w:shd w:val="clear" w:color="auto" w:fill="auto"/>
            <w:noWrap/>
            <w:vAlign w:val="center"/>
            <w:hideMark/>
          </w:tcPr>
          <w:p w14:paraId="0BCCBC1B" w14:textId="77777777" w:rsidR="006263F3" w:rsidRPr="009D1A9D" w:rsidRDefault="006263F3" w:rsidP="0054319B">
            <w:pPr>
              <w:rPr>
                <w:color w:val="000000"/>
                <w:sz w:val="20"/>
                <w:szCs w:val="20"/>
              </w:rPr>
            </w:pPr>
            <w:r w:rsidRPr="009D1A9D">
              <w:rPr>
                <w:color w:val="000000"/>
                <w:sz w:val="20"/>
                <w:szCs w:val="20"/>
              </w:rPr>
              <w:t>12.70</w:t>
            </w:r>
          </w:p>
        </w:tc>
        <w:tc>
          <w:tcPr>
            <w:tcW w:w="1685" w:type="dxa"/>
            <w:tcBorders>
              <w:top w:val="nil"/>
              <w:left w:val="nil"/>
              <w:bottom w:val="single" w:sz="4" w:space="0" w:color="D9D9D9"/>
              <w:right w:val="single" w:sz="4" w:space="0" w:color="000000"/>
            </w:tcBorders>
            <w:shd w:val="clear" w:color="auto" w:fill="auto"/>
            <w:noWrap/>
            <w:vAlign w:val="center"/>
            <w:hideMark/>
          </w:tcPr>
          <w:p w14:paraId="4859024B" w14:textId="77777777" w:rsidR="006263F3" w:rsidRPr="009D1A9D" w:rsidRDefault="006263F3" w:rsidP="0054319B">
            <w:pPr>
              <w:rPr>
                <w:color w:val="000000"/>
                <w:sz w:val="20"/>
                <w:szCs w:val="20"/>
              </w:rPr>
            </w:pPr>
            <w:r w:rsidRPr="009D1A9D">
              <w:rPr>
                <w:color w:val="000000"/>
                <w:sz w:val="20"/>
                <w:szCs w:val="20"/>
              </w:rPr>
              <w:t>0.24 (0.07, 0.43)</w:t>
            </w:r>
          </w:p>
        </w:tc>
      </w:tr>
      <w:tr w:rsidR="006263F3" w:rsidRPr="009D1A9D" w14:paraId="60AA8169" w14:textId="77777777" w:rsidTr="0054319B">
        <w:trPr>
          <w:trHeight w:val="320"/>
        </w:trPr>
        <w:tc>
          <w:tcPr>
            <w:tcW w:w="3514" w:type="dxa"/>
            <w:tcBorders>
              <w:top w:val="nil"/>
              <w:left w:val="single" w:sz="4" w:space="0" w:color="000000"/>
              <w:bottom w:val="single" w:sz="4" w:space="0" w:color="000000"/>
              <w:right w:val="single" w:sz="4" w:space="0" w:color="000000"/>
            </w:tcBorders>
            <w:shd w:val="clear" w:color="auto" w:fill="auto"/>
            <w:noWrap/>
            <w:vAlign w:val="center"/>
            <w:hideMark/>
          </w:tcPr>
          <w:p w14:paraId="0888AB50" w14:textId="77777777" w:rsidR="006263F3" w:rsidRPr="009D1A9D" w:rsidRDefault="006263F3" w:rsidP="0054319B">
            <w:pPr>
              <w:rPr>
                <w:color w:val="000000"/>
                <w:sz w:val="20"/>
                <w:szCs w:val="20"/>
              </w:rPr>
            </w:pPr>
            <w:r w:rsidRPr="009D1A9D">
              <w:rPr>
                <w:color w:val="000000"/>
                <w:sz w:val="20"/>
                <w:szCs w:val="20"/>
              </w:rPr>
              <w:t>Indianapolis, IN</w:t>
            </w:r>
          </w:p>
        </w:tc>
        <w:tc>
          <w:tcPr>
            <w:tcW w:w="1253" w:type="dxa"/>
            <w:tcBorders>
              <w:top w:val="nil"/>
              <w:left w:val="nil"/>
              <w:bottom w:val="single" w:sz="4" w:space="0" w:color="000000"/>
              <w:right w:val="nil"/>
            </w:tcBorders>
            <w:shd w:val="clear" w:color="auto" w:fill="auto"/>
            <w:noWrap/>
            <w:vAlign w:val="center"/>
            <w:hideMark/>
          </w:tcPr>
          <w:p w14:paraId="7E20E3B1" w14:textId="77777777" w:rsidR="006263F3" w:rsidRPr="009D1A9D" w:rsidRDefault="006263F3" w:rsidP="0054319B">
            <w:pPr>
              <w:rPr>
                <w:color w:val="000000"/>
                <w:sz w:val="20"/>
                <w:szCs w:val="20"/>
              </w:rPr>
            </w:pPr>
            <w:r w:rsidRPr="009D1A9D">
              <w:rPr>
                <w:color w:val="000000"/>
                <w:sz w:val="20"/>
                <w:szCs w:val="20"/>
              </w:rPr>
              <w:t>15.54</w:t>
            </w:r>
          </w:p>
        </w:tc>
        <w:tc>
          <w:tcPr>
            <w:tcW w:w="1253" w:type="dxa"/>
            <w:tcBorders>
              <w:top w:val="nil"/>
              <w:left w:val="nil"/>
              <w:bottom w:val="single" w:sz="4" w:space="0" w:color="000000"/>
              <w:right w:val="nil"/>
            </w:tcBorders>
            <w:shd w:val="clear" w:color="auto" w:fill="auto"/>
            <w:noWrap/>
            <w:vAlign w:val="center"/>
            <w:hideMark/>
          </w:tcPr>
          <w:p w14:paraId="4ECBF004" w14:textId="77777777" w:rsidR="006263F3" w:rsidRPr="009D1A9D" w:rsidRDefault="006263F3" w:rsidP="0054319B">
            <w:pPr>
              <w:rPr>
                <w:color w:val="000000"/>
                <w:sz w:val="20"/>
                <w:szCs w:val="20"/>
              </w:rPr>
            </w:pPr>
            <w:r w:rsidRPr="009D1A9D">
              <w:rPr>
                <w:color w:val="000000"/>
                <w:sz w:val="20"/>
                <w:szCs w:val="20"/>
              </w:rPr>
              <w:t>0.86</w:t>
            </w:r>
          </w:p>
        </w:tc>
        <w:tc>
          <w:tcPr>
            <w:tcW w:w="1253" w:type="dxa"/>
            <w:tcBorders>
              <w:top w:val="nil"/>
              <w:left w:val="nil"/>
              <w:bottom w:val="single" w:sz="4" w:space="0" w:color="000000"/>
              <w:right w:val="nil"/>
            </w:tcBorders>
            <w:shd w:val="clear" w:color="auto" w:fill="auto"/>
            <w:noWrap/>
            <w:vAlign w:val="center"/>
            <w:hideMark/>
          </w:tcPr>
          <w:p w14:paraId="00C3A6E5" w14:textId="77777777" w:rsidR="006263F3" w:rsidRPr="009D1A9D" w:rsidRDefault="006263F3" w:rsidP="0054319B">
            <w:pPr>
              <w:rPr>
                <w:color w:val="000000"/>
                <w:sz w:val="20"/>
                <w:szCs w:val="20"/>
              </w:rPr>
            </w:pPr>
            <w:r w:rsidRPr="009D1A9D">
              <w:rPr>
                <w:color w:val="000000"/>
                <w:sz w:val="20"/>
                <w:szCs w:val="20"/>
              </w:rPr>
              <w:t>7.09</w:t>
            </w:r>
          </w:p>
        </w:tc>
        <w:tc>
          <w:tcPr>
            <w:tcW w:w="1253" w:type="dxa"/>
            <w:tcBorders>
              <w:top w:val="nil"/>
              <w:left w:val="nil"/>
              <w:bottom w:val="single" w:sz="4" w:space="0" w:color="000000"/>
              <w:right w:val="nil"/>
            </w:tcBorders>
            <w:shd w:val="clear" w:color="auto" w:fill="auto"/>
            <w:noWrap/>
            <w:vAlign w:val="center"/>
            <w:hideMark/>
          </w:tcPr>
          <w:p w14:paraId="6CE63FB5" w14:textId="77777777" w:rsidR="006263F3" w:rsidRPr="009D1A9D" w:rsidRDefault="006263F3" w:rsidP="0054319B">
            <w:pPr>
              <w:rPr>
                <w:color w:val="000000"/>
                <w:sz w:val="20"/>
                <w:szCs w:val="20"/>
              </w:rPr>
            </w:pPr>
            <w:r w:rsidRPr="009D1A9D">
              <w:rPr>
                <w:color w:val="000000"/>
                <w:sz w:val="20"/>
                <w:szCs w:val="20"/>
              </w:rPr>
              <w:t>0.91</w:t>
            </w:r>
          </w:p>
        </w:tc>
        <w:tc>
          <w:tcPr>
            <w:tcW w:w="1526" w:type="dxa"/>
            <w:tcBorders>
              <w:top w:val="nil"/>
              <w:left w:val="nil"/>
              <w:bottom w:val="single" w:sz="4" w:space="0" w:color="000000"/>
              <w:right w:val="single" w:sz="4" w:space="0" w:color="000000"/>
            </w:tcBorders>
            <w:shd w:val="clear" w:color="auto" w:fill="auto"/>
            <w:noWrap/>
            <w:vAlign w:val="center"/>
            <w:hideMark/>
          </w:tcPr>
          <w:p w14:paraId="5826FC83" w14:textId="77777777" w:rsidR="006263F3" w:rsidRPr="009D1A9D" w:rsidRDefault="006263F3" w:rsidP="0054319B">
            <w:pPr>
              <w:rPr>
                <w:color w:val="000000"/>
                <w:sz w:val="20"/>
                <w:szCs w:val="20"/>
              </w:rPr>
            </w:pPr>
            <w:r w:rsidRPr="009D1A9D">
              <w:rPr>
                <w:color w:val="000000"/>
                <w:sz w:val="20"/>
                <w:szCs w:val="20"/>
              </w:rPr>
              <w:t>1.49</w:t>
            </w:r>
          </w:p>
        </w:tc>
        <w:tc>
          <w:tcPr>
            <w:tcW w:w="1584" w:type="dxa"/>
            <w:tcBorders>
              <w:top w:val="nil"/>
              <w:left w:val="nil"/>
              <w:bottom w:val="single" w:sz="4" w:space="0" w:color="000000"/>
              <w:right w:val="nil"/>
            </w:tcBorders>
            <w:shd w:val="clear" w:color="auto" w:fill="auto"/>
            <w:noWrap/>
            <w:vAlign w:val="center"/>
            <w:hideMark/>
          </w:tcPr>
          <w:p w14:paraId="6AB21969" w14:textId="77777777" w:rsidR="006263F3" w:rsidRPr="009D1A9D" w:rsidRDefault="006263F3" w:rsidP="0054319B">
            <w:pPr>
              <w:rPr>
                <w:color w:val="000000"/>
                <w:sz w:val="20"/>
                <w:szCs w:val="20"/>
              </w:rPr>
            </w:pPr>
            <w:r w:rsidRPr="009D1A9D">
              <w:rPr>
                <w:color w:val="000000"/>
                <w:sz w:val="20"/>
                <w:szCs w:val="20"/>
              </w:rPr>
              <w:t>60 (49, 78)</w:t>
            </w:r>
          </w:p>
        </w:tc>
        <w:tc>
          <w:tcPr>
            <w:tcW w:w="1627" w:type="dxa"/>
            <w:tcBorders>
              <w:top w:val="nil"/>
              <w:left w:val="nil"/>
              <w:bottom w:val="single" w:sz="4" w:space="0" w:color="000000"/>
              <w:right w:val="nil"/>
            </w:tcBorders>
            <w:shd w:val="clear" w:color="auto" w:fill="auto"/>
            <w:noWrap/>
            <w:vAlign w:val="center"/>
            <w:hideMark/>
          </w:tcPr>
          <w:p w14:paraId="4D85B998" w14:textId="77777777" w:rsidR="006263F3" w:rsidRPr="009D1A9D" w:rsidRDefault="006263F3" w:rsidP="0054319B">
            <w:pPr>
              <w:rPr>
                <w:color w:val="000000"/>
                <w:sz w:val="20"/>
                <w:szCs w:val="20"/>
              </w:rPr>
            </w:pPr>
            <w:r w:rsidRPr="009D1A9D">
              <w:rPr>
                <w:color w:val="000000"/>
                <w:sz w:val="20"/>
                <w:szCs w:val="20"/>
              </w:rPr>
              <w:t>40.60</w:t>
            </w:r>
          </w:p>
        </w:tc>
        <w:tc>
          <w:tcPr>
            <w:tcW w:w="1685" w:type="dxa"/>
            <w:tcBorders>
              <w:top w:val="nil"/>
              <w:left w:val="nil"/>
              <w:bottom w:val="single" w:sz="4" w:space="0" w:color="000000"/>
              <w:right w:val="single" w:sz="4" w:space="0" w:color="000000"/>
            </w:tcBorders>
            <w:shd w:val="clear" w:color="auto" w:fill="auto"/>
            <w:noWrap/>
            <w:vAlign w:val="center"/>
            <w:hideMark/>
          </w:tcPr>
          <w:p w14:paraId="1E2DDE01" w14:textId="77777777" w:rsidR="006263F3" w:rsidRPr="009D1A9D" w:rsidRDefault="006263F3" w:rsidP="0054319B">
            <w:pPr>
              <w:rPr>
                <w:color w:val="000000"/>
                <w:sz w:val="20"/>
                <w:szCs w:val="20"/>
              </w:rPr>
            </w:pPr>
            <w:r w:rsidRPr="009D1A9D">
              <w:rPr>
                <w:color w:val="000000"/>
                <w:sz w:val="20"/>
                <w:szCs w:val="20"/>
              </w:rPr>
              <w:t>0.34 (0.13, 0.60)</w:t>
            </w:r>
          </w:p>
        </w:tc>
      </w:tr>
    </w:tbl>
    <w:p w14:paraId="5448B127" w14:textId="77777777" w:rsidR="006263F3" w:rsidRPr="006263F3" w:rsidRDefault="006263F3" w:rsidP="006263F3"/>
    <w:p w14:paraId="666F1229" w14:textId="77777777" w:rsidR="006263F3" w:rsidRPr="00940FA4" w:rsidRDefault="006263F3" w:rsidP="006263F3">
      <w:pPr>
        <w:pStyle w:val="FootnoteText"/>
        <w:rPr>
          <w:rFonts w:ascii="Times New Roman" w:hAnsi="Times New Roman" w:cs="Times New Roman"/>
          <w:sz w:val="24"/>
          <w:szCs w:val="24"/>
        </w:rPr>
      </w:pPr>
      <w:r w:rsidRPr="00940FA4">
        <w:rPr>
          <w:rStyle w:val="FootnoteReference"/>
          <w:rFonts w:ascii="Times New Roman" w:hAnsi="Times New Roman" w:cs="Times New Roman"/>
          <w:sz w:val="24"/>
          <w:szCs w:val="24"/>
        </w:rPr>
        <w:footnoteRef/>
      </w:r>
      <w:r w:rsidRPr="00940FA4">
        <w:rPr>
          <w:rFonts w:ascii="Times New Roman" w:hAnsi="Times New Roman" w:cs="Times New Roman"/>
          <w:sz w:val="24"/>
          <w:szCs w:val="24"/>
        </w:rPr>
        <w:t xml:space="preserve">The 10 urban areas with the largest optimized methane emissions. Urban area extents are given by the U.S. Census Bureau TIGER/Line files. </w:t>
      </w:r>
    </w:p>
    <w:p w14:paraId="4E18AD73" w14:textId="77777777" w:rsidR="006263F3" w:rsidRPr="00940FA4" w:rsidRDefault="006263F3" w:rsidP="006263F3">
      <w:pPr>
        <w:pStyle w:val="FootnoteText"/>
        <w:rPr>
          <w:rFonts w:ascii="Times New Roman" w:hAnsi="Times New Roman" w:cs="Times New Roman"/>
          <w:sz w:val="24"/>
          <w:szCs w:val="24"/>
        </w:rPr>
      </w:pPr>
      <w:r>
        <w:rPr>
          <w:rStyle w:val="FootnoteReference"/>
          <w:rFonts w:ascii="Times New Roman" w:hAnsi="Times New Roman" w:cs="Times New Roman"/>
          <w:sz w:val="24"/>
          <w:szCs w:val="24"/>
        </w:rPr>
        <w:t>2</w:t>
      </w:r>
      <w:r w:rsidRPr="00940FA4">
        <w:rPr>
          <w:rFonts w:ascii="Times New Roman" w:hAnsi="Times New Roman" w:cs="Times New Roman"/>
          <w:sz w:val="24"/>
          <w:szCs w:val="24"/>
        </w:rPr>
        <w:t xml:space="preserve">The prior anthropogenic emissions </w:t>
      </w:r>
      <w:r>
        <w:rPr>
          <w:rFonts w:ascii="Times New Roman" w:hAnsi="Times New Roman" w:cs="Times New Roman"/>
          <w:sz w:val="24"/>
          <w:szCs w:val="24"/>
        </w:rPr>
        <w:t xml:space="preserve">for landfills, wastewater, oil and natural gas, livestock, and other sources </w:t>
      </w:r>
      <w:r w:rsidRPr="00940FA4">
        <w:rPr>
          <w:rFonts w:ascii="Times New Roman" w:hAnsi="Times New Roman" w:cs="Times New Roman"/>
          <w:sz w:val="24"/>
          <w:szCs w:val="24"/>
        </w:rPr>
        <w:t>for each urban area in gigagrams per year (Gg a</w:t>
      </w:r>
      <w:r w:rsidRPr="00940FA4">
        <w:rPr>
          <w:rFonts w:ascii="Times New Roman" w:hAnsi="Times New Roman" w:cs="Times New Roman"/>
          <w:sz w:val="24"/>
          <w:szCs w:val="24"/>
          <w:vertAlign w:val="superscript"/>
        </w:rPr>
        <w:t>-1</w:t>
      </w:r>
      <w:r w:rsidRPr="00940FA4">
        <w:rPr>
          <w:rFonts w:ascii="Times New Roman" w:hAnsi="Times New Roman" w:cs="Times New Roman"/>
          <w:sz w:val="24"/>
          <w:szCs w:val="24"/>
        </w:rPr>
        <w:t xml:space="preserve">) from the gridded version of the Environmental Protection Agency (EPA) Inventory of U.S. Greenhouse Gas Emissions and Sinks (GHGI) for 2012. Oil and natural gas emissions are updated to match 2018 infrastructure and 2018 emissions as reported by the 2020 GHGI for 2018. </w:t>
      </w:r>
      <w:r>
        <w:rPr>
          <w:rFonts w:ascii="Times New Roman" w:hAnsi="Times New Roman" w:cs="Times New Roman"/>
          <w:sz w:val="24"/>
          <w:szCs w:val="24"/>
        </w:rPr>
        <w:t>T</w:t>
      </w:r>
      <w:r w:rsidRPr="00940FA4">
        <w:rPr>
          <w:rFonts w:ascii="Times New Roman" w:hAnsi="Times New Roman" w:cs="Times New Roman"/>
          <w:sz w:val="24"/>
          <w:szCs w:val="24"/>
        </w:rPr>
        <w:t>here are no coal emissions in the</w:t>
      </w:r>
      <w:r>
        <w:rPr>
          <w:rFonts w:ascii="Times New Roman" w:hAnsi="Times New Roman" w:cs="Times New Roman"/>
          <w:sz w:val="24"/>
          <w:szCs w:val="24"/>
        </w:rPr>
        <w:t xml:space="preserve">se </w:t>
      </w:r>
      <w:r w:rsidRPr="00940FA4">
        <w:rPr>
          <w:rFonts w:ascii="Times New Roman" w:hAnsi="Times New Roman" w:cs="Times New Roman"/>
          <w:sz w:val="24"/>
          <w:szCs w:val="24"/>
        </w:rPr>
        <w:t>urban areas.</w:t>
      </w:r>
    </w:p>
    <w:p w14:paraId="23C2E69A" w14:textId="77777777" w:rsidR="006263F3" w:rsidRPr="00940FA4" w:rsidRDefault="006263F3" w:rsidP="006263F3">
      <w:pPr>
        <w:pStyle w:val="FootnoteText"/>
        <w:rPr>
          <w:rFonts w:ascii="Times New Roman" w:hAnsi="Times New Roman" w:cs="Times New Roman"/>
          <w:sz w:val="24"/>
          <w:szCs w:val="24"/>
        </w:rPr>
      </w:pPr>
      <w:r>
        <w:rPr>
          <w:rStyle w:val="FootnoteReference"/>
          <w:rFonts w:ascii="Times New Roman" w:hAnsi="Times New Roman" w:cs="Times New Roman"/>
          <w:sz w:val="24"/>
          <w:szCs w:val="24"/>
        </w:rPr>
        <w:t>3</w:t>
      </w:r>
      <w:r>
        <w:rPr>
          <w:rFonts w:ascii="Times New Roman" w:hAnsi="Times New Roman" w:cs="Times New Roman"/>
          <w:sz w:val="24"/>
          <w:szCs w:val="24"/>
        </w:rPr>
        <w:t>Optimized</w:t>
      </w:r>
      <w:r w:rsidRPr="00940FA4">
        <w:rPr>
          <w:rFonts w:ascii="Times New Roman" w:hAnsi="Times New Roman" w:cs="Times New Roman"/>
          <w:sz w:val="24"/>
          <w:szCs w:val="24"/>
        </w:rPr>
        <w:t xml:space="preserve"> emissions </w:t>
      </w:r>
      <w:r>
        <w:rPr>
          <w:rFonts w:ascii="Times New Roman" w:hAnsi="Times New Roman" w:cs="Times New Roman"/>
          <w:sz w:val="24"/>
          <w:szCs w:val="24"/>
        </w:rPr>
        <w:t xml:space="preserve">from inversion of TROPOMI observations </w:t>
      </w:r>
      <w:r w:rsidRPr="00940FA4">
        <w:rPr>
          <w:rFonts w:ascii="Times New Roman" w:hAnsi="Times New Roman" w:cs="Times New Roman"/>
          <w:sz w:val="24"/>
          <w:szCs w:val="24"/>
        </w:rPr>
        <w:t xml:space="preserve">in gigagrams per year. Values in parentheses represent </w:t>
      </w:r>
      <w:r>
        <w:rPr>
          <w:rFonts w:ascii="Times New Roman" w:hAnsi="Times New Roman" w:cs="Times New Roman"/>
          <w:sz w:val="24"/>
          <w:szCs w:val="24"/>
        </w:rPr>
        <w:t>the range from an eight-member inversion</w:t>
      </w:r>
      <w:r w:rsidRPr="00940FA4">
        <w:rPr>
          <w:rFonts w:ascii="Times New Roman" w:hAnsi="Times New Roman" w:cs="Times New Roman"/>
          <w:sz w:val="24"/>
          <w:szCs w:val="24"/>
        </w:rPr>
        <w:t xml:space="preserve"> ensemble.</w:t>
      </w:r>
    </w:p>
    <w:p w14:paraId="071562E9" w14:textId="77777777" w:rsidR="006263F3" w:rsidRPr="00940FA4" w:rsidRDefault="006263F3" w:rsidP="006263F3">
      <w:pPr>
        <w:pStyle w:val="FootnoteText"/>
        <w:rPr>
          <w:rFonts w:ascii="Times New Roman" w:hAnsi="Times New Roman" w:cs="Times New Roman"/>
          <w:sz w:val="24"/>
          <w:szCs w:val="24"/>
        </w:rPr>
      </w:pPr>
      <w:r>
        <w:rPr>
          <w:rStyle w:val="FootnoteReference"/>
          <w:rFonts w:ascii="Times New Roman" w:hAnsi="Times New Roman" w:cs="Times New Roman"/>
          <w:sz w:val="24"/>
          <w:szCs w:val="24"/>
        </w:rPr>
        <w:t>4</w:t>
      </w:r>
      <w:r w:rsidRPr="00940FA4">
        <w:rPr>
          <w:rFonts w:ascii="Times New Roman" w:hAnsi="Times New Roman" w:cs="Times New Roman"/>
          <w:sz w:val="24"/>
          <w:szCs w:val="24"/>
        </w:rPr>
        <w:t>Mean per capita methane emissions assuming 2010 Census populations in kilograms per person per year (k</w:t>
      </w:r>
      <w:r>
        <w:rPr>
          <w:rFonts w:ascii="Times New Roman" w:hAnsi="Times New Roman" w:cs="Times New Roman"/>
          <w:sz w:val="24"/>
          <w:szCs w:val="24"/>
        </w:rPr>
        <w:t>g</w:t>
      </w:r>
      <w:r w:rsidRPr="00940FA4">
        <w:rPr>
          <w:rFonts w:ascii="Times New Roman" w:hAnsi="Times New Roman" w:cs="Times New Roman"/>
          <w:sz w:val="24"/>
          <w:szCs w:val="24"/>
          <w:vertAlign w:val="superscript"/>
        </w:rPr>
        <w:t>-1</w:t>
      </w:r>
      <w:r w:rsidRPr="00940FA4">
        <w:rPr>
          <w:rFonts w:ascii="Times New Roman" w:hAnsi="Times New Roman" w:cs="Times New Roman"/>
          <w:sz w:val="24"/>
          <w:szCs w:val="24"/>
        </w:rPr>
        <w:t xml:space="preserve"> person</w:t>
      </w:r>
      <w:r w:rsidRPr="00940FA4">
        <w:rPr>
          <w:rFonts w:ascii="Times New Roman" w:hAnsi="Times New Roman" w:cs="Times New Roman"/>
          <w:sz w:val="24"/>
          <w:szCs w:val="24"/>
          <w:vertAlign w:val="superscript"/>
        </w:rPr>
        <w:t>-1</w:t>
      </w:r>
      <w:r w:rsidRPr="00940FA4">
        <w:rPr>
          <w:rFonts w:ascii="Times New Roman" w:hAnsi="Times New Roman" w:cs="Times New Roman"/>
          <w:sz w:val="24"/>
          <w:szCs w:val="24"/>
        </w:rPr>
        <w:t xml:space="preserve"> a</w:t>
      </w:r>
      <w:r w:rsidRPr="00940FA4">
        <w:rPr>
          <w:rFonts w:ascii="Times New Roman" w:hAnsi="Times New Roman" w:cs="Times New Roman"/>
          <w:sz w:val="24"/>
          <w:szCs w:val="24"/>
          <w:vertAlign w:val="superscript"/>
        </w:rPr>
        <w:t>-1</w:t>
      </w:r>
      <w:r w:rsidRPr="00940FA4">
        <w:rPr>
          <w:rFonts w:ascii="Times New Roman" w:hAnsi="Times New Roman" w:cs="Times New Roman"/>
          <w:sz w:val="24"/>
          <w:szCs w:val="24"/>
        </w:rPr>
        <w:t xml:space="preserve">). </w:t>
      </w:r>
    </w:p>
    <w:p w14:paraId="702C1CB3" w14:textId="5A804AA0" w:rsidR="006263F3" w:rsidRPr="00DA0AF2" w:rsidRDefault="006263F3" w:rsidP="006263F3">
      <w:pPr>
        <w:rPr>
          <w:color w:val="000000" w:themeColor="text1"/>
        </w:rPr>
      </w:pPr>
      <w:r>
        <w:rPr>
          <w:rStyle w:val="FootnoteReference"/>
        </w:rPr>
        <w:t>5</w:t>
      </w:r>
      <w:r w:rsidRPr="00940FA4">
        <w:t>The sensitivity of an urban area to the satellite-model observing system as given by the diagonal elements of the urban averaging kernel matrix calculated as described in section 2.8. Values close to 1 indicate that the posterior emissions are fully sensitive to the observing system, while values close to 0 rely almost entirely on the prior estimate. Values in parentheses give the ensemble range.</w:t>
      </w:r>
    </w:p>
    <w:sectPr w:rsidR="006263F3" w:rsidRPr="00DA0AF2" w:rsidSect="0073498E">
      <w:footnotePr>
        <w:pos w:val="beneathText"/>
        <w:numRestart w:val="eachPage"/>
      </w:footnotePr>
      <w:pgSz w:w="15840" w:h="12240" w:orient="landscape"/>
      <w:pgMar w:top="720" w:right="720" w:bottom="720" w:left="72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3" w:author="Daniel Jacob" w:date="2023-02-28T09:40:00Z" w:initials="JDJ">
    <w:p w14:paraId="456C6112" w14:textId="26607DB1" w:rsidR="00570703" w:rsidRDefault="00570703">
      <w:pPr>
        <w:pStyle w:val="CommentText"/>
      </w:pPr>
      <w:r>
        <w:rPr>
          <w:rStyle w:val="CommentReference"/>
        </w:rPr>
        <w:annotationRef/>
      </w:r>
      <w:r>
        <w:t>Avoid ‘scale factor’ as confusing jargon.  Title of left panel: ‘Correction factor to prior emissions’.  Label for colorbar: ‘Posterior/prior emission ratio’</w:t>
      </w:r>
    </w:p>
  </w:comment>
  <w:comment w:id="11" w:author="Daniel Jacob" w:date="2023-02-28T09:35:00Z" w:initials="JDJ">
    <w:p w14:paraId="1B0CCC21" w14:textId="43583CE7" w:rsidR="00A77A43" w:rsidRDefault="00A77A43">
      <w:pPr>
        <w:pStyle w:val="CommentText"/>
      </w:pPr>
      <w:r>
        <w:rPr>
          <w:rStyle w:val="CommentReference"/>
        </w:rPr>
        <w:annotationRef/>
      </w:r>
      <w:r>
        <w:t>Correct?</w:t>
      </w:r>
    </w:p>
  </w:comment>
  <w:comment w:id="14" w:author="Daniel Jacob" w:date="2023-02-28T09:39:00Z" w:initials="JDJ">
    <w:p w14:paraId="29951C7A" w14:textId="23A534F0" w:rsidR="00570703" w:rsidRDefault="00570703">
      <w:pPr>
        <w:pStyle w:val="CommentText"/>
      </w:pPr>
      <w:r>
        <w:rPr>
          <w:rStyle w:val="CommentReference"/>
        </w:rPr>
        <w:annotationRef/>
      </w:r>
      <w:r>
        <w:t>Correct?</w:t>
      </w:r>
    </w:p>
  </w:comment>
  <w:comment w:id="23" w:author="Daniel Jacob" w:date="2023-02-28T09:57:00Z" w:initials="JDJ">
    <w:p w14:paraId="3E1791C8" w14:textId="0616FBDB" w:rsidR="007C10F3" w:rsidRDefault="007C10F3">
      <w:pPr>
        <w:pStyle w:val="CommentText"/>
      </w:pPr>
      <w:r>
        <w:rPr>
          <w:rStyle w:val="CommentReference"/>
        </w:rPr>
        <w:annotationRef/>
      </w:r>
      <w:r>
        <w:t>Looks white to me?</w:t>
      </w:r>
    </w:p>
  </w:comment>
  <w:comment w:id="35" w:author="Daniel Jacob" w:date="2023-03-02T15:38:00Z" w:initials="JDJ">
    <w:p w14:paraId="08D36B42" w14:textId="3B3FBA1F" w:rsidR="001B1313" w:rsidRDefault="001B1313">
      <w:pPr>
        <w:pStyle w:val="CommentText"/>
      </w:pPr>
      <w:r>
        <w:rPr>
          <w:rStyle w:val="CommentReference"/>
        </w:rPr>
        <w:annotationRef/>
      </w:r>
      <w:r>
        <w:t>Make triangles larger to be more visible</w:t>
      </w:r>
    </w:p>
  </w:comment>
  <w:comment w:id="46" w:author="Daniel Jacob" w:date="2023-03-02T17:42:00Z" w:initials="JDJ">
    <w:p w14:paraId="5C0BA0D6" w14:textId="77777777" w:rsidR="00F62DA1" w:rsidRDefault="00F62DA1">
      <w:pPr>
        <w:pStyle w:val="CommentText"/>
      </w:pPr>
      <w:r>
        <w:rPr>
          <w:rStyle w:val="CommentReference"/>
        </w:rPr>
        <w:annotationRef/>
      </w:r>
      <w:r>
        <w:t xml:space="preserve">Title of left panel: Methane emissions from urban areas. </w:t>
      </w:r>
    </w:p>
    <w:p w14:paraId="2D92D1A0" w14:textId="77777777" w:rsidR="00F62DA1" w:rsidRDefault="00F62DA1">
      <w:pPr>
        <w:pStyle w:val="CommentText"/>
      </w:pPr>
      <w:r>
        <w:t>Title of middle panel: delete ‘urban’</w:t>
      </w:r>
    </w:p>
    <w:p w14:paraId="2CF2D9F9" w14:textId="78754E17" w:rsidR="00F62DA1" w:rsidRDefault="00F62DA1">
      <w:pPr>
        <w:pStyle w:val="CommentText"/>
      </w:pPr>
      <w:r>
        <w:t>Consider deleting right panel for reasons given in text.</w:t>
      </w:r>
    </w:p>
    <w:p w14:paraId="4741D05A" w14:textId="12A8D9B6" w:rsidR="00FE4D3A" w:rsidRDefault="00FE4D3A">
      <w:pPr>
        <w:pStyle w:val="CommentText"/>
      </w:pPr>
      <w:r>
        <w:t>Replaced scaled GEPA by GHGI.</w:t>
      </w:r>
    </w:p>
    <w:p w14:paraId="6B25484D" w14:textId="30998C90" w:rsidR="00FE4D3A" w:rsidRDefault="00FE4D3A">
      <w:pPr>
        <w:pStyle w:val="CommentText"/>
      </w:pPr>
      <w:r>
        <w:t>Separation between GHGI and posterior is not clear. I suggest that in the bottom legend you put ‘GHGI’ at left and the corresponding color bars in two rows;</w:t>
      </w:r>
    </w:p>
    <w:p w14:paraId="0DB24A4E" w14:textId="73849DD9" w:rsidR="00FE4D3A" w:rsidRDefault="00FE4D3A">
      <w:pPr>
        <w:pStyle w:val="CommentText"/>
      </w:pPr>
      <w:r>
        <w:t>And then below that the posterior total color bar.</w:t>
      </w:r>
    </w:p>
    <w:p w14:paraId="41A875C2" w14:textId="0BAA59CF" w:rsidR="00FE4D3A" w:rsidRDefault="00FE4D3A">
      <w:pPr>
        <w:pStyle w:val="CommentText"/>
      </w:pPr>
      <w:r>
        <w:t>And below that the other emission estimates.</w:t>
      </w:r>
    </w:p>
    <w:p w14:paraId="3A098E5F" w14:textId="24A6C57C" w:rsidR="00F62DA1" w:rsidRDefault="00F62DA1">
      <w:pPr>
        <w:pStyle w:val="CommentText"/>
      </w:pPr>
    </w:p>
  </w:comment>
  <w:comment w:id="54" w:author="Daniel Jacob" w:date="2023-02-28T09:22:00Z" w:initials="JDJ">
    <w:p w14:paraId="21CC1537" w14:textId="0989B0BD" w:rsidR="00F2543E" w:rsidRDefault="00F2543E">
      <w:pPr>
        <w:pStyle w:val="CommentText"/>
      </w:pPr>
      <w:r>
        <w:rPr>
          <w:rStyle w:val="CommentReference"/>
        </w:rPr>
        <w:annotationRef/>
      </w:r>
      <w:r>
        <w:t>I have a hard time with that one – by removing this mean difference, aren’t you assuming total NA emissions in the prior to be correct, which is not necessarily the case? If there’s a better justification please mention it (in the text also)</w:t>
      </w:r>
    </w:p>
  </w:comment>
  <w:comment w:id="64" w:author="Daniel Jacob" w:date="2023-02-28T10:09:00Z" w:initials="JDJ">
    <w:p w14:paraId="719475DC" w14:textId="6B1D8650" w:rsidR="00FE612B" w:rsidRDefault="00FE612B">
      <w:pPr>
        <w:pStyle w:val="CommentText"/>
      </w:pPr>
      <w:r>
        <w:rPr>
          <w:rStyle w:val="CommentReference"/>
        </w:rPr>
        <w:annotationRef/>
      </w:r>
      <w:r>
        <w:t>Second one, definitely. I added a sentence in the beginning of the Result section about us comparing to the latest GHGI.</w:t>
      </w:r>
    </w:p>
  </w:comment>
  <w:comment w:id="189" w:author="Daniel Jacob" w:date="2023-02-28T10:14:00Z" w:initials="JDJ">
    <w:p w14:paraId="08B2F6CA" w14:textId="1FE177DE" w:rsidR="00FE612B" w:rsidRDefault="00FE612B">
      <w:pPr>
        <w:pStyle w:val="CommentText"/>
      </w:pPr>
      <w:r>
        <w:rPr>
          <w:rStyle w:val="CommentReference"/>
        </w:rPr>
        <w:annotationRef/>
      </w:r>
      <w:r>
        <w:t>If you feel compelled to drag ‘natural’ around I can live with it but then be consistent and do so everywhere.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56C6112" w15:done="0"/>
  <w15:commentEx w15:paraId="1B0CCC21" w15:done="0"/>
  <w15:commentEx w15:paraId="29951C7A" w15:done="0"/>
  <w15:commentEx w15:paraId="3E1791C8" w15:done="0"/>
  <w15:commentEx w15:paraId="08D36B42" w15:done="0"/>
  <w15:commentEx w15:paraId="3A098E5F" w15:done="0"/>
  <w15:commentEx w15:paraId="21CC1537" w15:done="0"/>
  <w15:commentEx w15:paraId="719475DC" w15:done="0"/>
  <w15:commentEx w15:paraId="08B2F6CA"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A84AA0" w16cex:dateUtc="2023-02-28T14:40:00Z"/>
  <w16cex:commentExtensible w16cex:durableId="27A84975" w16cex:dateUtc="2023-02-28T14:35:00Z"/>
  <w16cex:commentExtensible w16cex:durableId="27A84A4F" w16cex:dateUtc="2023-02-28T14:39:00Z"/>
  <w16cex:commentExtensible w16cex:durableId="27A84E85" w16cex:dateUtc="2023-02-28T14:57:00Z"/>
  <w16cex:commentExtensible w16cex:durableId="27AB4173" w16cex:dateUtc="2023-03-02T20:38:00Z"/>
  <w16cex:commentExtensible w16cex:durableId="27AB5E7B" w16cex:dateUtc="2023-03-02T22:42:00Z"/>
  <w16cex:commentExtensible w16cex:durableId="27A8465E" w16cex:dateUtc="2023-02-28T14:22:00Z"/>
  <w16cex:commentExtensible w16cex:durableId="27A85162" w16cex:dateUtc="2023-02-28T15:09:00Z"/>
  <w16cex:commentExtensible w16cex:durableId="27A8526F" w16cex:dateUtc="2023-02-28T15:1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56C6112" w16cid:durableId="27A84AA0"/>
  <w16cid:commentId w16cid:paraId="1B0CCC21" w16cid:durableId="27A84975"/>
  <w16cid:commentId w16cid:paraId="29951C7A" w16cid:durableId="27A84A4F"/>
  <w16cid:commentId w16cid:paraId="3E1791C8" w16cid:durableId="27A84E85"/>
  <w16cid:commentId w16cid:paraId="08D36B42" w16cid:durableId="27AB4173"/>
  <w16cid:commentId w16cid:paraId="3A098E5F" w16cid:durableId="27AB5E7B"/>
  <w16cid:commentId w16cid:paraId="21CC1537" w16cid:durableId="27A8465E"/>
  <w16cid:commentId w16cid:paraId="719475DC" w16cid:durableId="27A85162"/>
  <w16cid:commentId w16cid:paraId="08B2F6CA" w16cid:durableId="27A8526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D0FBAC1" w14:textId="77777777" w:rsidR="00CA1B79" w:rsidRDefault="00CA1B79" w:rsidP="00931139">
      <w:r>
        <w:separator/>
      </w:r>
    </w:p>
  </w:endnote>
  <w:endnote w:type="continuationSeparator" w:id="0">
    <w:p w14:paraId="6E7B1201" w14:textId="77777777" w:rsidR="00CA1B79" w:rsidRDefault="00CA1B79" w:rsidP="0093113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7C6C625" w14:textId="77777777" w:rsidR="00CA1B79" w:rsidRDefault="00CA1B79" w:rsidP="00931139">
      <w:r>
        <w:separator/>
      </w:r>
    </w:p>
  </w:footnote>
  <w:footnote w:type="continuationSeparator" w:id="0">
    <w:p w14:paraId="5F2C5809" w14:textId="77777777" w:rsidR="00CA1B79" w:rsidRDefault="00CA1B79" w:rsidP="00931139">
      <w:r>
        <w:continuationSeparator/>
      </w:r>
    </w:p>
  </w:footnote>
</w:footnote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Daniel Jacob">
    <w15:presenceInfo w15:providerId="AD" w15:userId="S::djacob@fas.harvard.edu::fe095d8d-b1bd-4fd5-81a8-45c70b48fd5f"/>
  </w15:person>
  <w15:person w15:author="Hannah Nesser">
    <w15:presenceInfo w15:providerId="None" w15:userId="Hannah Ness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8"/>
  <w:doNotDisplayPageBoundaries/>
  <w:proofState w:spelling="clean" w:grammar="clean"/>
  <w:trackRevisions/>
  <w:defaultTabStop w:val="720"/>
  <w:characterSpacingControl w:val="doNotCompress"/>
  <w:footnotePr>
    <w:pos w:val="beneathText"/>
    <w:numRestart w:val="eachPage"/>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040F9"/>
    <w:rsid w:val="00020335"/>
    <w:rsid w:val="00032A6F"/>
    <w:rsid w:val="00085E5D"/>
    <w:rsid w:val="000A3887"/>
    <w:rsid w:val="000A4376"/>
    <w:rsid w:val="000A58B1"/>
    <w:rsid w:val="000B0931"/>
    <w:rsid w:val="000F6AD7"/>
    <w:rsid w:val="00103846"/>
    <w:rsid w:val="00123A9C"/>
    <w:rsid w:val="0012692A"/>
    <w:rsid w:val="00127CD7"/>
    <w:rsid w:val="00146476"/>
    <w:rsid w:val="001A4B31"/>
    <w:rsid w:val="001B1313"/>
    <w:rsid w:val="001B31DD"/>
    <w:rsid w:val="001B4DD1"/>
    <w:rsid w:val="001B6EBD"/>
    <w:rsid w:val="001C08D0"/>
    <w:rsid w:val="001E5607"/>
    <w:rsid w:val="001E7CD1"/>
    <w:rsid w:val="001F11CE"/>
    <w:rsid w:val="00202B26"/>
    <w:rsid w:val="0021241C"/>
    <w:rsid w:val="00215436"/>
    <w:rsid w:val="00263181"/>
    <w:rsid w:val="002765A2"/>
    <w:rsid w:val="002853C7"/>
    <w:rsid w:val="00287488"/>
    <w:rsid w:val="002B30DF"/>
    <w:rsid w:val="002C5D81"/>
    <w:rsid w:val="002D7108"/>
    <w:rsid w:val="00305161"/>
    <w:rsid w:val="00327208"/>
    <w:rsid w:val="00327FD9"/>
    <w:rsid w:val="00337DD3"/>
    <w:rsid w:val="003453FF"/>
    <w:rsid w:val="00350B90"/>
    <w:rsid w:val="00351F55"/>
    <w:rsid w:val="003808E6"/>
    <w:rsid w:val="003A3356"/>
    <w:rsid w:val="003A4553"/>
    <w:rsid w:val="0040727F"/>
    <w:rsid w:val="004115EA"/>
    <w:rsid w:val="004143B4"/>
    <w:rsid w:val="00423173"/>
    <w:rsid w:val="0043404A"/>
    <w:rsid w:val="00437944"/>
    <w:rsid w:val="00442FC9"/>
    <w:rsid w:val="00444FCC"/>
    <w:rsid w:val="00461EBC"/>
    <w:rsid w:val="004644BE"/>
    <w:rsid w:val="00492C9D"/>
    <w:rsid w:val="004A017D"/>
    <w:rsid w:val="004A576D"/>
    <w:rsid w:val="004B2C78"/>
    <w:rsid w:val="004D00FC"/>
    <w:rsid w:val="004D4E8E"/>
    <w:rsid w:val="00512C88"/>
    <w:rsid w:val="00512D9B"/>
    <w:rsid w:val="0051431F"/>
    <w:rsid w:val="00522565"/>
    <w:rsid w:val="00543CBB"/>
    <w:rsid w:val="005700BA"/>
    <w:rsid w:val="00570703"/>
    <w:rsid w:val="00570FB1"/>
    <w:rsid w:val="00574213"/>
    <w:rsid w:val="0058090D"/>
    <w:rsid w:val="00583B7B"/>
    <w:rsid w:val="005846B2"/>
    <w:rsid w:val="005948C2"/>
    <w:rsid w:val="005B02DD"/>
    <w:rsid w:val="005B3A05"/>
    <w:rsid w:val="005F7CF8"/>
    <w:rsid w:val="006000BB"/>
    <w:rsid w:val="00605160"/>
    <w:rsid w:val="00625DDB"/>
    <w:rsid w:val="006263F3"/>
    <w:rsid w:val="00634261"/>
    <w:rsid w:val="00676CF9"/>
    <w:rsid w:val="006837C6"/>
    <w:rsid w:val="00684F14"/>
    <w:rsid w:val="006A1C5F"/>
    <w:rsid w:val="006D053A"/>
    <w:rsid w:val="006D20AC"/>
    <w:rsid w:val="006D35BE"/>
    <w:rsid w:val="006D772E"/>
    <w:rsid w:val="00706960"/>
    <w:rsid w:val="00707859"/>
    <w:rsid w:val="00724B19"/>
    <w:rsid w:val="00727F91"/>
    <w:rsid w:val="0073498E"/>
    <w:rsid w:val="0075114B"/>
    <w:rsid w:val="00751D84"/>
    <w:rsid w:val="00756B5C"/>
    <w:rsid w:val="007665D8"/>
    <w:rsid w:val="007668C3"/>
    <w:rsid w:val="00770B75"/>
    <w:rsid w:val="00772B92"/>
    <w:rsid w:val="00773D72"/>
    <w:rsid w:val="00786D54"/>
    <w:rsid w:val="007B0A90"/>
    <w:rsid w:val="007C10F3"/>
    <w:rsid w:val="007C5068"/>
    <w:rsid w:val="007D3C45"/>
    <w:rsid w:val="007E08B0"/>
    <w:rsid w:val="00804107"/>
    <w:rsid w:val="0080487F"/>
    <w:rsid w:val="00816242"/>
    <w:rsid w:val="00831DC4"/>
    <w:rsid w:val="00844AB2"/>
    <w:rsid w:val="0085372F"/>
    <w:rsid w:val="00871566"/>
    <w:rsid w:val="00873646"/>
    <w:rsid w:val="00873D7B"/>
    <w:rsid w:val="00887D78"/>
    <w:rsid w:val="008C22D6"/>
    <w:rsid w:val="008F4158"/>
    <w:rsid w:val="00903848"/>
    <w:rsid w:val="00903E18"/>
    <w:rsid w:val="00906FCB"/>
    <w:rsid w:val="00914258"/>
    <w:rsid w:val="00914FCF"/>
    <w:rsid w:val="0091659F"/>
    <w:rsid w:val="00931139"/>
    <w:rsid w:val="00940FA4"/>
    <w:rsid w:val="00967EA0"/>
    <w:rsid w:val="00985CB2"/>
    <w:rsid w:val="00996F20"/>
    <w:rsid w:val="009A6DFD"/>
    <w:rsid w:val="009B60E7"/>
    <w:rsid w:val="009C23A5"/>
    <w:rsid w:val="009C79B0"/>
    <w:rsid w:val="009D1A9D"/>
    <w:rsid w:val="009D665C"/>
    <w:rsid w:val="009E3560"/>
    <w:rsid w:val="009F7E95"/>
    <w:rsid w:val="00A253AC"/>
    <w:rsid w:val="00A27241"/>
    <w:rsid w:val="00A27802"/>
    <w:rsid w:val="00A47D95"/>
    <w:rsid w:val="00A6774C"/>
    <w:rsid w:val="00A75774"/>
    <w:rsid w:val="00A77A43"/>
    <w:rsid w:val="00A86921"/>
    <w:rsid w:val="00A95FA6"/>
    <w:rsid w:val="00A96AAC"/>
    <w:rsid w:val="00AB04E5"/>
    <w:rsid w:val="00AB1C65"/>
    <w:rsid w:val="00AD6AFF"/>
    <w:rsid w:val="00AF2A99"/>
    <w:rsid w:val="00AF7236"/>
    <w:rsid w:val="00B05277"/>
    <w:rsid w:val="00B1584E"/>
    <w:rsid w:val="00B54A96"/>
    <w:rsid w:val="00B551D7"/>
    <w:rsid w:val="00B563E2"/>
    <w:rsid w:val="00B879B6"/>
    <w:rsid w:val="00B947F7"/>
    <w:rsid w:val="00B94846"/>
    <w:rsid w:val="00BA7EB0"/>
    <w:rsid w:val="00BC1023"/>
    <w:rsid w:val="00BC2C84"/>
    <w:rsid w:val="00BC2E94"/>
    <w:rsid w:val="00BC5F46"/>
    <w:rsid w:val="00BC61F7"/>
    <w:rsid w:val="00BE5AFE"/>
    <w:rsid w:val="00C10B0D"/>
    <w:rsid w:val="00C246CF"/>
    <w:rsid w:val="00C275C6"/>
    <w:rsid w:val="00C55994"/>
    <w:rsid w:val="00C6215C"/>
    <w:rsid w:val="00C65CC3"/>
    <w:rsid w:val="00C929EC"/>
    <w:rsid w:val="00C9769E"/>
    <w:rsid w:val="00CA1B79"/>
    <w:rsid w:val="00CB1DCF"/>
    <w:rsid w:val="00CB24B2"/>
    <w:rsid w:val="00CB3E14"/>
    <w:rsid w:val="00CB55ED"/>
    <w:rsid w:val="00CD3663"/>
    <w:rsid w:val="00D01170"/>
    <w:rsid w:val="00D040F9"/>
    <w:rsid w:val="00D5301F"/>
    <w:rsid w:val="00D61E2C"/>
    <w:rsid w:val="00D71163"/>
    <w:rsid w:val="00D85B35"/>
    <w:rsid w:val="00D90751"/>
    <w:rsid w:val="00DA0AF2"/>
    <w:rsid w:val="00DB2193"/>
    <w:rsid w:val="00E0184D"/>
    <w:rsid w:val="00E11908"/>
    <w:rsid w:val="00E23D06"/>
    <w:rsid w:val="00E56DE0"/>
    <w:rsid w:val="00E74D38"/>
    <w:rsid w:val="00E775CC"/>
    <w:rsid w:val="00E84489"/>
    <w:rsid w:val="00E90A4E"/>
    <w:rsid w:val="00EC3FE8"/>
    <w:rsid w:val="00ED6A0B"/>
    <w:rsid w:val="00EF2568"/>
    <w:rsid w:val="00F044A0"/>
    <w:rsid w:val="00F2543E"/>
    <w:rsid w:val="00F26B83"/>
    <w:rsid w:val="00F372C5"/>
    <w:rsid w:val="00F61B9D"/>
    <w:rsid w:val="00F62DA1"/>
    <w:rsid w:val="00F765FF"/>
    <w:rsid w:val="00F82218"/>
    <w:rsid w:val="00F83CB8"/>
    <w:rsid w:val="00F92C0F"/>
    <w:rsid w:val="00F95689"/>
    <w:rsid w:val="00FA39F6"/>
    <w:rsid w:val="00FB436F"/>
    <w:rsid w:val="00FB7227"/>
    <w:rsid w:val="00FC08BD"/>
    <w:rsid w:val="00FC232C"/>
    <w:rsid w:val="00FE4D3A"/>
    <w:rsid w:val="00FE612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4BF8B6"/>
  <w14:defaultImageDpi w14:val="32767"/>
  <w15:chartTrackingRefBased/>
  <w15:docId w15:val="{648F9CA1-7D73-1941-A9E7-6BFE66F9E8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9E3560"/>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12692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12692A"/>
    <w:rPr>
      <w:sz w:val="16"/>
      <w:szCs w:val="16"/>
    </w:rPr>
  </w:style>
  <w:style w:type="paragraph" w:styleId="CommentText">
    <w:name w:val="annotation text"/>
    <w:basedOn w:val="Normal"/>
    <w:link w:val="CommentTextChar"/>
    <w:uiPriority w:val="99"/>
    <w:semiHidden/>
    <w:unhideWhenUsed/>
    <w:rsid w:val="0012692A"/>
    <w:rPr>
      <w:rFonts w:asciiTheme="minorHAnsi" w:eastAsiaTheme="minorHAnsi" w:hAnsiTheme="minorHAnsi" w:cstheme="minorBidi"/>
      <w:sz w:val="20"/>
      <w:szCs w:val="20"/>
    </w:rPr>
  </w:style>
  <w:style w:type="character" w:customStyle="1" w:styleId="CommentTextChar">
    <w:name w:val="Comment Text Char"/>
    <w:basedOn w:val="DefaultParagraphFont"/>
    <w:link w:val="CommentText"/>
    <w:uiPriority w:val="99"/>
    <w:semiHidden/>
    <w:rsid w:val="0012692A"/>
    <w:rPr>
      <w:sz w:val="20"/>
      <w:szCs w:val="20"/>
    </w:rPr>
  </w:style>
  <w:style w:type="paragraph" w:styleId="CommentSubject">
    <w:name w:val="annotation subject"/>
    <w:basedOn w:val="CommentText"/>
    <w:next w:val="CommentText"/>
    <w:link w:val="CommentSubjectChar"/>
    <w:uiPriority w:val="99"/>
    <w:semiHidden/>
    <w:unhideWhenUsed/>
    <w:rsid w:val="0012692A"/>
    <w:rPr>
      <w:b/>
      <w:bCs/>
    </w:rPr>
  </w:style>
  <w:style w:type="character" w:customStyle="1" w:styleId="CommentSubjectChar">
    <w:name w:val="Comment Subject Char"/>
    <w:basedOn w:val="CommentTextChar"/>
    <w:link w:val="CommentSubject"/>
    <w:uiPriority w:val="99"/>
    <w:semiHidden/>
    <w:rsid w:val="0012692A"/>
    <w:rPr>
      <w:b/>
      <w:bCs/>
      <w:sz w:val="20"/>
      <w:szCs w:val="20"/>
    </w:rPr>
  </w:style>
  <w:style w:type="character" w:styleId="Hyperlink">
    <w:name w:val="Hyperlink"/>
    <w:basedOn w:val="DefaultParagraphFont"/>
    <w:uiPriority w:val="99"/>
    <w:semiHidden/>
    <w:unhideWhenUsed/>
    <w:rsid w:val="000F6AD7"/>
    <w:rPr>
      <w:color w:val="0563C1"/>
      <w:u w:val="single"/>
    </w:rPr>
  </w:style>
  <w:style w:type="character" w:styleId="FollowedHyperlink">
    <w:name w:val="FollowedHyperlink"/>
    <w:basedOn w:val="DefaultParagraphFont"/>
    <w:uiPriority w:val="99"/>
    <w:semiHidden/>
    <w:unhideWhenUsed/>
    <w:rsid w:val="000F6AD7"/>
    <w:rPr>
      <w:color w:val="954F72"/>
      <w:u w:val="single"/>
    </w:rPr>
  </w:style>
  <w:style w:type="paragraph" w:customStyle="1" w:styleId="msonormal0">
    <w:name w:val="msonormal"/>
    <w:basedOn w:val="Normal"/>
    <w:rsid w:val="000F6AD7"/>
    <w:pPr>
      <w:spacing w:before="100" w:beforeAutospacing="1" w:after="100" w:afterAutospacing="1"/>
    </w:pPr>
  </w:style>
  <w:style w:type="paragraph" w:customStyle="1" w:styleId="xl63">
    <w:name w:val="xl63"/>
    <w:basedOn w:val="Normal"/>
    <w:rsid w:val="000F6AD7"/>
    <w:pPr>
      <w:spacing w:before="100" w:beforeAutospacing="1" w:after="100" w:afterAutospacing="1"/>
    </w:pPr>
  </w:style>
  <w:style w:type="paragraph" w:customStyle="1" w:styleId="xl64">
    <w:name w:val="xl64"/>
    <w:basedOn w:val="Normal"/>
    <w:rsid w:val="000F6AD7"/>
    <w:pPr>
      <w:spacing w:before="100" w:beforeAutospacing="1" w:after="100" w:afterAutospacing="1"/>
      <w:jc w:val="center"/>
    </w:pPr>
    <w:rPr>
      <w:b/>
      <w:bCs/>
    </w:rPr>
  </w:style>
  <w:style w:type="paragraph" w:customStyle="1" w:styleId="xl65">
    <w:name w:val="xl65"/>
    <w:basedOn w:val="Normal"/>
    <w:rsid w:val="000F6AD7"/>
    <w:pPr>
      <w:spacing w:before="100" w:beforeAutospacing="1" w:after="100" w:afterAutospacing="1"/>
      <w:jc w:val="center"/>
    </w:pPr>
  </w:style>
  <w:style w:type="paragraph" w:customStyle="1" w:styleId="xl66">
    <w:name w:val="xl66"/>
    <w:basedOn w:val="Normal"/>
    <w:rsid w:val="000F6AD7"/>
    <w:pPr>
      <w:pBdr>
        <w:bottom w:val="single" w:sz="8" w:space="0" w:color="auto"/>
      </w:pBdr>
      <w:spacing w:before="100" w:beforeAutospacing="1" w:after="100" w:afterAutospacing="1"/>
    </w:pPr>
    <w:rPr>
      <w:b/>
      <w:bCs/>
    </w:rPr>
  </w:style>
  <w:style w:type="paragraph" w:customStyle="1" w:styleId="xl67">
    <w:name w:val="xl67"/>
    <w:basedOn w:val="Normal"/>
    <w:rsid w:val="000F6AD7"/>
    <w:pPr>
      <w:spacing w:before="100" w:beforeAutospacing="1" w:after="100" w:afterAutospacing="1"/>
    </w:pPr>
  </w:style>
  <w:style w:type="paragraph" w:customStyle="1" w:styleId="xl68">
    <w:name w:val="xl68"/>
    <w:basedOn w:val="Normal"/>
    <w:rsid w:val="000F6AD7"/>
    <w:pPr>
      <w:spacing w:before="100" w:beforeAutospacing="1" w:after="100" w:afterAutospacing="1"/>
    </w:pPr>
  </w:style>
  <w:style w:type="paragraph" w:customStyle="1" w:styleId="xl69">
    <w:name w:val="xl69"/>
    <w:basedOn w:val="Normal"/>
    <w:rsid w:val="000F6AD7"/>
    <w:pPr>
      <w:pBdr>
        <w:bottom w:val="single" w:sz="8" w:space="0" w:color="auto"/>
      </w:pBdr>
      <w:spacing w:before="100" w:beforeAutospacing="1" w:after="100" w:afterAutospacing="1"/>
    </w:pPr>
    <w:rPr>
      <w:b/>
      <w:bCs/>
    </w:rPr>
  </w:style>
  <w:style w:type="paragraph" w:customStyle="1" w:styleId="xl70">
    <w:name w:val="xl70"/>
    <w:basedOn w:val="Normal"/>
    <w:rsid w:val="000F6AD7"/>
    <w:pPr>
      <w:pBdr>
        <w:bottom w:val="single" w:sz="8" w:space="0" w:color="auto"/>
      </w:pBdr>
      <w:spacing w:before="100" w:beforeAutospacing="1" w:after="100" w:afterAutospacing="1"/>
    </w:pPr>
    <w:rPr>
      <w:b/>
      <w:bCs/>
    </w:rPr>
  </w:style>
  <w:style w:type="paragraph" w:customStyle="1" w:styleId="xl71">
    <w:name w:val="xl71"/>
    <w:basedOn w:val="Normal"/>
    <w:rsid w:val="000F6AD7"/>
    <w:pPr>
      <w:pBdr>
        <w:bottom w:val="single" w:sz="8" w:space="0" w:color="auto"/>
      </w:pBdr>
      <w:spacing w:before="100" w:beforeAutospacing="1" w:after="100" w:afterAutospacing="1"/>
      <w:jc w:val="center"/>
    </w:pPr>
    <w:rPr>
      <w:b/>
      <w:bCs/>
    </w:rPr>
  </w:style>
  <w:style w:type="paragraph" w:styleId="EndnoteText">
    <w:name w:val="endnote text"/>
    <w:basedOn w:val="Normal"/>
    <w:link w:val="EndnoteTextChar"/>
    <w:uiPriority w:val="99"/>
    <w:semiHidden/>
    <w:unhideWhenUsed/>
    <w:rsid w:val="00931139"/>
    <w:rPr>
      <w:rFonts w:asciiTheme="minorHAnsi" w:eastAsiaTheme="minorHAnsi" w:hAnsiTheme="minorHAnsi" w:cstheme="minorBidi"/>
      <w:sz w:val="20"/>
      <w:szCs w:val="20"/>
    </w:rPr>
  </w:style>
  <w:style w:type="character" w:customStyle="1" w:styleId="EndnoteTextChar">
    <w:name w:val="Endnote Text Char"/>
    <w:basedOn w:val="DefaultParagraphFont"/>
    <w:link w:val="EndnoteText"/>
    <w:uiPriority w:val="99"/>
    <w:semiHidden/>
    <w:rsid w:val="00931139"/>
    <w:rPr>
      <w:sz w:val="20"/>
      <w:szCs w:val="20"/>
    </w:rPr>
  </w:style>
  <w:style w:type="character" w:styleId="EndnoteReference">
    <w:name w:val="endnote reference"/>
    <w:basedOn w:val="DefaultParagraphFont"/>
    <w:uiPriority w:val="99"/>
    <w:semiHidden/>
    <w:unhideWhenUsed/>
    <w:rsid w:val="00931139"/>
    <w:rPr>
      <w:vertAlign w:val="superscript"/>
    </w:rPr>
  </w:style>
  <w:style w:type="paragraph" w:styleId="FootnoteText">
    <w:name w:val="footnote text"/>
    <w:basedOn w:val="Normal"/>
    <w:link w:val="FootnoteTextChar"/>
    <w:uiPriority w:val="99"/>
    <w:unhideWhenUsed/>
    <w:rsid w:val="00931139"/>
    <w:rPr>
      <w:rFonts w:asciiTheme="minorHAnsi" w:eastAsiaTheme="minorHAnsi" w:hAnsiTheme="minorHAnsi" w:cstheme="minorBidi"/>
      <w:sz w:val="20"/>
      <w:szCs w:val="20"/>
    </w:rPr>
  </w:style>
  <w:style w:type="character" w:customStyle="1" w:styleId="FootnoteTextChar">
    <w:name w:val="Footnote Text Char"/>
    <w:basedOn w:val="DefaultParagraphFont"/>
    <w:link w:val="FootnoteText"/>
    <w:uiPriority w:val="99"/>
    <w:rsid w:val="00931139"/>
    <w:rPr>
      <w:sz w:val="20"/>
      <w:szCs w:val="20"/>
    </w:rPr>
  </w:style>
  <w:style w:type="character" w:styleId="FootnoteReference">
    <w:name w:val="footnote reference"/>
    <w:basedOn w:val="DefaultParagraphFont"/>
    <w:uiPriority w:val="99"/>
    <w:semiHidden/>
    <w:unhideWhenUsed/>
    <w:rsid w:val="00931139"/>
    <w:rPr>
      <w:vertAlign w:val="superscript"/>
    </w:rPr>
  </w:style>
  <w:style w:type="character" w:styleId="PlaceholderText">
    <w:name w:val="Placeholder Text"/>
    <w:basedOn w:val="DefaultParagraphFont"/>
    <w:uiPriority w:val="99"/>
    <w:semiHidden/>
    <w:rsid w:val="005948C2"/>
    <w:rPr>
      <w:color w:val="808080"/>
    </w:rPr>
  </w:style>
  <w:style w:type="paragraph" w:styleId="Revision">
    <w:name w:val="Revision"/>
    <w:hidden/>
    <w:uiPriority w:val="99"/>
    <w:semiHidden/>
    <w:rsid w:val="007B0A90"/>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745437">
      <w:bodyDiv w:val="1"/>
      <w:marLeft w:val="0"/>
      <w:marRight w:val="0"/>
      <w:marTop w:val="0"/>
      <w:marBottom w:val="0"/>
      <w:divBdr>
        <w:top w:val="none" w:sz="0" w:space="0" w:color="auto"/>
        <w:left w:val="none" w:sz="0" w:space="0" w:color="auto"/>
        <w:bottom w:val="none" w:sz="0" w:space="0" w:color="auto"/>
        <w:right w:val="none" w:sz="0" w:space="0" w:color="auto"/>
      </w:divBdr>
    </w:div>
    <w:div w:id="51274693">
      <w:bodyDiv w:val="1"/>
      <w:marLeft w:val="0"/>
      <w:marRight w:val="0"/>
      <w:marTop w:val="0"/>
      <w:marBottom w:val="0"/>
      <w:divBdr>
        <w:top w:val="none" w:sz="0" w:space="0" w:color="auto"/>
        <w:left w:val="none" w:sz="0" w:space="0" w:color="auto"/>
        <w:bottom w:val="none" w:sz="0" w:space="0" w:color="auto"/>
        <w:right w:val="none" w:sz="0" w:space="0" w:color="auto"/>
      </w:divBdr>
    </w:div>
    <w:div w:id="175269669">
      <w:bodyDiv w:val="1"/>
      <w:marLeft w:val="0"/>
      <w:marRight w:val="0"/>
      <w:marTop w:val="0"/>
      <w:marBottom w:val="0"/>
      <w:divBdr>
        <w:top w:val="none" w:sz="0" w:space="0" w:color="auto"/>
        <w:left w:val="none" w:sz="0" w:space="0" w:color="auto"/>
        <w:bottom w:val="none" w:sz="0" w:space="0" w:color="auto"/>
        <w:right w:val="none" w:sz="0" w:space="0" w:color="auto"/>
      </w:divBdr>
    </w:div>
    <w:div w:id="203715633">
      <w:bodyDiv w:val="1"/>
      <w:marLeft w:val="0"/>
      <w:marRight w:val="0"/>
      <w:marTop w:val="0"/>
      <w:marBottom w:val="0"/>
      <w:divBdr>
        <w:top w:val="none" w:sz="0" w:space="0" w:color="auto"/>
        <w:left w:val="none" w:sz="0" w:space="0" w:color="auto"/>
        <w:bottom w:val="none" w:sz="0" w:space="0" w:color="auto"/>
        <w:right w:val="none" w:sz="0" w:space="0" w:color="auto"/>
      </w:divBdr>
    </w:div>
    <w:div w:id="287009871">
      <w:bodyDiv w:val="1"/>
      <w:marLeft w:val="0"/>
      <w:marRight w:val="0"/>
      <w:marTop w:val="0"/>
      <w:marBottom w:val="0"/>
      <w:divBdr>
        <w:top w:val="none" w:sz="0" w:space="0" w:color="auto"/>
        <w:left w:val="none" w:sz="0" w:space="0" w:color="auto"/>
        <w:bottom w:val="none" w:sz="0" w:space="0" w:color="auto"/>
        <w:right w:val="none" w:sz="0" w:space="0" w:color="auto"/>
      </w:divBdr>
    </w:div>
    <w:div w:id="373235112">
      <w:bodyDiv w:val="1"/>
      <w:marLeft w:val="0"/>
      <w:marRight w:val="0"/>
      <w:marTop w:val="0"/>
      <w:marBottom w:val="0"/>
      <w:divBdr>
        <w:top w:val="none" w:sz="0" w:space="0" w:color="auto"/>
        <w:left w:val="none" w:sz="0" w:space="0" w:color="auto"/>
        <w:bottom w:val="none" w:sz="0" w:space="0" w:color="auto"/>
        <w:right w:val="none" w:sz="0" w:space="0" w:color="auto"/>
      </w:divBdr>
    </w:div>
    <w:div w:id="552883997">
      <w:bodyDiv w:val="1"/>
      <w:marLeft w:val="0"/>
      <w:marRight w:val="0"/>
      <w:marTop w:val="0"/>
      <w:marBottom w:val="0"/>
      <w:divBdr>
        <w:top w:val="none" w:sz="0" w:space="0" w:color="auto"/>
        <w:left w:val="none" w:sz="0" w:space="0" w:color="auto"/>
        <w:bottom w:val="none" w:sz="0" w:space="0" w:color="auto"/>
        <w:right w:val="none" w:sz="0" w:space="0" w:color="auto"/>
      </w:divBdr>
    </w:div>
    <w:div w:id="581182959">
      <w:bodyDiv w:val="1"/>
      <w:marLeft w:val="0"/>
      <w:marRight w:val="0"/>
      <w:marTop w:val="0"/>
      <w:marBottom w:val="0"/>
      <w:divBdr>
        <w:top w:val="none" w:sz="0" w:space="0" w:color="auto"/>
        <w:left w:val="none" w:sz="0" w:space="0" w:color="auto"/>
        <w:bottom w:val="none" w:sz="0" w:space="0" w:color="auto"/>
        <w:right w:val="none" w:sz="0" w:space="0" w:color="auto"/>
      </w:divBdr>
    </w:div>
    <w:div w:id="627318870">
      <w:bodyDiv w:val="1"/>
      <w:marLeft w:val="0"/>
      <w:marRight w:val="0"/>
      <w:marTop w:val="0"/>
      <w:marBottom w:val="0"/>
      <w:divBdr>
        <w:top w:val="none" w:sz="0" w:space="0" w:color="auto"/>
        <w:left w:val="none" w:sz="0" w:space="0" w:color="auto"/>
        <w:bottom w:val="none" w:sz="0" w:space="0" w:color="auto"/>
        <w:right w:val="none" w:sz="0" w:space="0" w:color="auto"/>
      </w:divBdr>
    </w:div>
    <w:div w:id="631062847">
      <w:bodyDiv w:val="1"/>
      <w:marLeft w:val="0"/>
      <w:marRight w:val="0"/>
      <w:marTop w:val="0"/>
      <w:marBottom w:val="0"/>
      <w:divBdr>
        <w:top w:val="none" w:sz="0" w:space="0" w:color="auto"/>
        <w:left w:val="none" w:sz="0" w:space="0" w:color="auto"/>
        <w:bottom w:val="none" w:sz="0" w:space="0" w:color="auto"/>
        <w:right w:val="none" w:sz="0" w:space="0" w:color="auto"/>
      </w:divBdr>
    </w:div>
    <w:div w:id="633173213">
      <w:bodyDiv w:val="1"/>
      <w:marLeft w:val="0"/>
      <w:marRight w:val="0"/>
      <w:marTop w:val="0"/>
      <w:marBottom w:val="0"/>
      <w:divBdr>
        <w:top w:val="none" w:sz="0" w:space="0" w:color="auto"/>
        <w:left w:val="none" w:sz="0" w:space="0" w:color="auto"/>
        <w:bottom w:val="none" w:sz="0" w:space="0" w:color="auto"/>
        <w:right w:val="none" w:sz="0" w:space="0" w:color="auto"/>
      </w:divBdr>
    </w:div>
    <w:div w:id="646201190">
      <w:bodyDiv w:val="1"/>
      <w:marLeft w:val="0"/>
      <w:marRight w:val="0"/>
      <w:marTop w:val="0"/>
      <w:marBottom w:val="0"/>
      <w:divBdr>
        <w:top w:val="none" w:sz="0" w:space="0" w:color="auto"/>
        <w:left w:val="none" w:sz="0" w:space="0" w:color="auto"/>
        <w:bottom w:val="none" w:sz="0" w:space="0" w:color="auto"/>
        <w:right w:val="none" w:sz="0" w:space="0" w:color="auto"/>
      </w:divBdr>
    </w:div>
    <w:div w:id="730150782">
      <w:bodyDiv w:val="1"/>
      <w:marLeft w:val="0"/>
      <w:marRight w:val="0"/>
      <w:marTop w:val="0"/>
      <w:marBottom w:val="0"/>
      <w:divBdr>
        <w:top w:val="none" w:sz="0" w:space="0" w:color="auto"/>
        <w:left w:val="none" w:sz="0" w:space="0" w:color="auto"/>
        <w:bottom w:val="none" w:sz="0" w:space="0" w:color="auto"/>
        <w:right w:val="none" w:sz="0" w:space="0" w:color="auto"/>
      </w:divBdr>
    </w:div>
    <w:div w:id="738674000">
      <w:bodyDiv w:val="1"/>
      <w:marLeft w:val="0"/>
      <w:marRight w:val="0"/>
      <w:marTop w:val="0"/>
      <w:marBottom w:val="0"/>
      <w:divBdr>
        <w:top w:val="none" w:sz="0" w:space="0" w:color="auto"/>
        <w:left w:val="none" w:sz="0" w:space="0" w:color="auto"/>
        <w:bottom w:val="none" w:sz="0" w:space="0" w:color="auto"/>
        <w:right w:val="none" w:sz="0" w:space="0" w:color="auto"/>
      </w:divBdr>
    </w:div>
    <w:div w:id="758717313">
      <w:bodyDiv w:val="1"/>
      <w:marLeft w:val="0"/>
      <w:marRight w:val="0"/>
      <w:marTop w:val="0"/>
      <w:marBottom w:val="0"/>
      <w:divBdr>
        <w:top w:val="none" w:sz="0" w:space="0" w:color="auto"/>
        <w:left w:val="none" w:sz="0" w:space="0" w:color="auto"/>
        <w:bottom w:val="none" w:sz="0" w:space="0" w:color="auto"/>
        <w:right w:val="none" w:sz="0" w:space="0" w:color="auto"/>
      </w:divBdr>
    </w:div>
    <w:div w:id="760613186">
      <w:bodyDiv w:val="1"/>
      <w:marLeft w:val="0"/>
      <w:marRight w:val="0"/>
      <w:marTop w:val="0"/>
      <w:marBottom w:val="0"/>
      <w:divBdr>
        <w:top w:val="none" w:sz="0" w:space="0" w:color="auto"/>
        <w:left w:val="none" w:sz="0" w:space="0" w:color="auto"/>
        <w:bottom w:val="none" w:sz="0" w:space="0" w:color="auto"/>
        <w:right w:val="none" w:sz="0" w:space="0" w:color="auto"/>
      </w:divBdr>
    </w:div>
    <w:div w:id="777676038">
      <w:bodyDiv w:val="1"/>
      <w:marLeft w:val="0"/>
      <w:marRight w:val="0"/>
      <w:marTop w:val="0"/>
      <w:marBottom w:val="0"/>
      <w:divBdr>
        <w:top w:val="none" w:sz="0" w:space="0" w:color="auto"/>
        <w:left w:val="none" w:sz="0" w:space="0" w:color="auto"/>
        <w:bottom w:val="none" w:sz="0" w:space="0" w:color="auto"/>
        <w:right w:val="none" w:sz="0" w:space="0" w:color="auto"/>
      </w:divBdr>
    </w:div>
    <w:div w:id="837618713">
      <w:bodyDiv w:val="1"/>
      <w:marLeft w:val="0"/>
      <w:marRight w:val="0"/>
      <w:marTop w:val="0"/>
      <w:marBottom w:val="0"/>
      <w:divBdr>
        <w:top w:val="none" w:sz="0" w:space="0" w:color="auto"/>
        <w:left w:val="none" w:sz="0" w:space="0" w:color="auto"/>
        <w:bottom w:val="none" w:sz="0" w:space="0" w:color="auto"/>
        <w:right w:val="none" w:sz="0" w:space="0" w:color="auto"/>
      </w:divBdr>
    </w:div>
    <w:div w:id="880942466">
      <w:bodyDiv w:val="1"/>
      <w:marLeft w:val="0"/>
      <w:marRight w:val="0"/>
      <w:marTop w:val="0"/>
      <w:marBottom w:val="0"/>
      <w:divBdr>
        <w:top w:val="none" w:sz="0" w:space="0" w:color="auto"/>
        <w:left w:val="none" w:sz="0" w:space="0" w:color="auto"/>
        <w:bottom w:val="none" w:sz="0" w:space="0" w:color="auto"/>
        <w:right w:val="none" w:sz="0" w:space="0" w:color="auto"/>
      </w:divBdr>
    </w:div>
    <w:div w:id="893278866">
      <w:bodyDiv w:val="1"/>
      <w:marLeft w:val="0"/>
      <w:marRight w:val="0"/>
      <w:marTop w:val="0"/>
      <w:marBottom w:val="0"/>
      <w:divBdr>
        <w:top w:val="none" w:sz="0" w:space="0" w:color="auto"/>
        <w:left w:val="none" w:sz="0" w:space="0" w:color="auto"/>
        <w:bottom w:val="none" w:sz="0" w:space="0" w:color="auto"/>
        <w:right w:val="none" w:sz="0" w:space="0" w:color="auto"/>
      </w:divBdr>
    </w:div>
    <w:div w:id="925041064">
      <w:bodyDiv w:val="1"/>
      <w:marLeft w:val="0"/>
      <w:marRight w:val="0"/>
      <w:marTop w:val="0"/>
      <w:marBottom w:val="0"/>
      <w:divBdr>
        <w:top w:val="none" w:sz="0" w:space="0" w:color="auto"/>
        <w:left w:val="none" w:sz="0" w:space="0" w:color="auto"/>
        <w:bottom w:val="none" w:sz="0" w:space="0" w:color="auto"/>
        <w:right w:val="none" w:sz="0" w:space="0" w:color="auto"/>
      </w:divBdr>
    </w:div>
    <w:div w:id="931350940">
      <w:bodyDiv w:val="1"/>
      <w:marLeft w:val="0"/>
      <w:marRight w:val="0"/>
      <w:marTop w:val="0"/>
      <w:marBottom w:val="0"/>
      <w:divBdr>
        <w:top w:val="none" w:sz="0" w:space="0" w:color="auto"/>
        <w:left w:val="none" w:sz="0" w:space="0" w:color="auto"/>
        <w:bottom w:val="none" w:sz="0" w:space="0" w:color="auto"/>
        <w:right w:val="none" w:sz="0" w:space="0" w:color="auto"/>
      </w:divBdr>
    </w:div>
    <w:div w:id="1030423849">
      <w:bodyDiv w:val="1"/>
      <w:marLeft w:val="0"/>
      <w:marRight w:val="0"/>
      <w:marTop w:val="0"/>
      <w:marBottom w:val="0"/>
      <w:divBdr>
        <w:top w:val="none" w:sz="0" w:space="0" w:color="auto"/>
        <w:left w:val="none" w:sz="0" w:space="0" w:color="auto"/>
        <w:bottom w:val="none" w:sz="0" w:space="0" w:color="auto"/>
        <w:right w:val="none" w:sz="0" w:space="0" w:color="auto"/>
      </w:divBdr>
    </w:div>
    <w:div w:id="1035927639">
      <w:bodyDiv w:val="1"/>
      <w:marLeft w:val="0"/>
      <w:marRight w:val="0"/>
      <w:marTop w:val="0"/>
      <w:marBottom w:val="0"/>
      <w:divBdr>
        <w:top w:val="none" w:sz="0" w:space="0" w:color="auto"/>
        <w:left w:val="none" w:sz="0" w:space="0" w:color="auto"/>
        <w:bottom w:val="none" w:sz="0" w:space="0" w:color="auto"/>
        <w:right w:val="none" w:sz="0" w:space="0" w:color="auto"/>
      </w:divBdr>
    </w:div>
    <w:div w:id="1090586315">
      <w:bodyDiv w:val="1"/>
      <w:marLeft w:val="0"/>
      <w:marRight w:val="0"/>
      <w:marTop w:val="0"/>
      <w:marBottom w:val="0"/>
      <w:divBdr>
        <w:top w:val="none" w:sz="0" w:space="0" w:color="auto"/>
        <w:left w:val="none" w:sz="0" w:space="0" w:color="auto"/>
        <w:bottom w:val="none" w:sz="0" w:space="0" w:color="auto"/>
        <w:right w:val="none" w:sz="0" w:space="0" w:color="auto"/>
      </w:divBdr>
    </w:div>
    <w:div w:id="1109348341">
      <w:bodyDiv w:val="1"/>
      <w:marLeft w:val="0"/>
      <w:marRight w:val="0"/>
      <w:marTop w:val="0"/>
      <w:marBottom w:val="0"/>
      <w:divBdr>
        <w:top w:val="none" w:sz="0" w:space="0" w:color="auto"/>
        <w:left w:val="none" w:sz="0" w:space="0" w:color="auto"/>
        <w:bottom w:val="none" w:sz="0" w:space="0" w:color="auto"/>
        <w:right w:val="none" w:sz="0" w:space="0" w:color="auto"/>
      </w:divBdr>
    </w:div>
    <w:div w:id="1120496566">
      <w:bodyDiv w:val="1"/>
      <w:marLeft w:val="0"/>
      <w:marRight w:val="0"/>
      <w:marTop w:val="0"/>
      <w:marBottom w:val="0"/>
      <w:divBdr>
        <w:top w:val="none" w:sz="0" w:space="0" w:color="auto"/>
        <w:left w:val="none" w:sz="0" w:space="0" w:color="auto"/>
        <w:bottom w:val="none" w:sz="0" w:space="0" w:color="auto"/>
        <w:right w:val="none" w:sz="0" w:space="0" w:color="auto"/>
      </w:divBdr>
    </w:div>
    <w:div w:id="1125272268">
      <w:bodyDiv w:val="1"/>
      <w:marLeft w:val="0"/>
      <w:marRight w:val="0"/>
      <w:marTop w:val="0"/>
      <w:marBottom w:val="0"/>
      <w:divBdr>
        <w:top w:val="none" w:sz="0" w:space="0" w:color="auto"/>
        <w:left w:val="none" w:sz="0" w:space="0" w:color="auto"/>
        <w:bottom w:val="none" w:sz="0" w:space="0" w:color="auto"/>
        <w:right w:val="none" w:sz="0" w:space="0" w:color="auto"/>
      </w:divBdr>
    </w:div>
    <w:div w:id="1151025669">
      <w:bodyDiv w:val="1"/>
      <w:marLeft w:val="0"/>
      <w:marRight w:val="0"/>
      <w:marTop w:val="0"/>
      <w:marBottom w:val="0"/>
      <w:divBdr>
        <w:top w:val="none" w:sz="0" w:space="0" w:color="auto"/>
        <w:left w:val="none" w:sz="0" w:space="0" w:color="auto"/>
        <w:bottom w:val="none" w:sz="0" w:space="0" w:color="auto"/>
        <w:right w:val="none" w:sz="0" w:space="0" w:color="auto"/>
      </w:divBdr>
    </w:div>
    <w:div w:id="1156143372">
      <w:bodyDiv w:val="1"/>
      <w:marLeft w:val="0"/>
      <w:marRight w:val="0"/>
      <w:marTop w:val="0"/>
      <w:marBottom w:val="0"/>
      <w:divBdr>
        <w:top w:val="none" w:sz="0" w:space="0" w:color="auto"/>
        <w:left w:val="none" w:sz="0" w:space="0" w:color="auto"/>
        <w:bottom w:val="none" w:sz="0" w:space="0" w:color="auto"/>
        <w:right w:val="none" w:sz="0" w:space="0" w:color="auto"/>
      </w:divBdr>
    </w:div>
    <w:div w:id="1248273751">
      <w:bodyDiv w:val="1"/>
      <w:marLeft w:val="0"/>
      <w:marRight w:val="0"/>
      <w:marTop w:val="0"/>
      <w:marBottom w:val="0"/>
      <w:divBdr>
        <w:top w:val="none" w:sz="0" w:space="0" w:color="auto"/>
        <w:left w:val="none" w:sz="0" w:space="0" w:color="auto"/>
        <w:bottom w:val="none" w:sz="0" w:space="0" w:color="auto"/>
        <w:right w:val="none" w:sz="0" w:space="0" w:color="auto"/>
      </w:divBdr>
    </w:div>
    <w:div w:id="1313409912">
      <w:bodyDiv w:val="1"/>
      <w:marLeft w:val="0"/>
      <w:marRight w:val="0"/>
      <w:marTop w:val="0"/>
      <w:marBottom w:val="0"/>
      <w:divBdr>
        <w:top w:val="none" w:sz="0" w:space="0" w:color="auto"/>
        <w:left w:val="none" w:sz="0" w:space="0" w:color="auto"/>
        <w:bottom w:val="none" w:sz="0" w:space="0" w:color="auto"/>
        <w:right w:val="none" w:sz="0" w:space="0" w:color="auto"/>
      </w:divBdr>
    </w:div>
    <w:div w:id="1360619945">
      <w:bodyDiv w:val="1"/>
      <w:marLeft w:val="0"/>
      <w:marRight w:val="0"/>
      <w:marTop w:val="0"/>
      <w:marBottom w:val="0"/>
      <w:divBdr>
        <w:top w:val="none" w:sz="0" w:space="0" w:color="auto"/>
        <w:left w:val="none" w:sz="0" w:space="0" w:color="auto"/>
        <w:bottom w:val="none" w:sz="0" w:space="0" w:color="auto"/>
        <w:right w:val="none" w:sz="0" w:space="0" w:color="auto"/>
      </w:divBdr>
    </w:div>
    <w:div w:id="1382174855">
      <w:bodyDiv w:val="1"/>
      <w:marLeft w:val="0"/>
      <w:marRight w:val="0"/>
      <w:marTop w:val="0"/>
      <w:marBottom w:val="0"/>
      <w:divBdr>
        <w:top w:val="none" w:sz="0" w:space="0" w:color="auto"/>
        <w:left w:val="none" w:sz="0" w:space="0" w:color="auto"/>
        <w:bottom w:val="none" w:sz="0" w:space="0" w:color="auto"/>
        <w:right w:val="none" w:sz="0" w:space="0" w:color="auto"/>
      </w:divBdr>
    </w:div>
    <w:div w:id="1452094499">
      <w:bodyDiv w:val="1"/>
      <w:marLeft w:val="0"/>
      <w:marRight w:val="0"/>
      <w:marTop w:val="0"/>
      <w:marBottom w:val="0"/>
      <w:divBdr>
        <w:top w:val="none" w:sz="0" w:space="0" w:color="auto"/>
        <w:left w:val="none" w:sz="0" w:space="0" w:color="auto"/>
        <w:bottom w:val="none" w:sz="0" w:space="0" w:color="auto"/>
        <w:right w:val="none" w:sz="0" w:space="0" w:color="auto"/>
      </w:divBdr>
    </w:div>
    <w:div w:id="1499728860">
      <w:bodyDiv w:val="1"/>
      <w:marLeft w:val="0"/>
      <w:marRight w:val="0"/>
      <w:marTop w:val="0"/>
      <w:marBottom w:val="0"/>
      <w:divBdr>
        <w:top w:val="none" w:sz="0" w:space="0" w:color="auto"/>
        <w:left w:val="none" w:sz="0" w:space="0" w:color="auto"/>
        <w:bottom w:val="none" w:sz="0" w:space="0" w:color="auto"/>
        <w:right w:val="none" w:sz="0" w:space="0" w:color="auto"/>
      </w:divBdr>
    </w:div>
    <w:div w:id="1534460462">
      <w:bodyDiv w:val="1"/>
      <w:marLeft w:val="0"/>
      <w:marRight w:val="0"/>
      <w:marTop w:val="0"/>
      <w:marBottom w:val="0"/>
      <w:divBdr>
        <w:top w:val="none" w:sz="0" w:space="0" w:color="auto"/>
        <w:left w:val="none" w:sz="0" w:space="0" w:color="auto"/>
        <w:bottom w:val="none" w:sz="0" w:space="0" w:color="auto"/>
        <w:right w:val="none" w:sz="0" w:space="0" w:color="auto"/>
      </w:divBdr>
    </w:div>
    <w:div w:id="1554543223">
      <w:bodyDiv w:val="1"/>
      <w:marLeft w:val="0"/>
      <w:marRight w:val="0"/>
      <w:marTop w:val="0"/>
      <w:marBottom w:val="0"/>
      <w:divBdr>
        <w:top w:val="none" w:sz="0" w:space="0" w:color="auto"/>
        <w:left w:val="none" w:sz="0" w:space="0" w:color="auto"/>
        <w:bottom w:val="none" w:sz="0" w:space="0" w:color="auto"/>
        <w:right w:val="none" w:sz="0" w:space="0" w:color="auto"/>
      </w:divBdr>
    </w:div>
    <w:div w:id="1580020697">
      <w:bodyDiv w:val="1"/>
      <w:marLeft w:val="0"/>
      <w:marRight w:val="0"/>
      <w:marTop w:val="0"/>
      <w:marBottom w:val="0"/>
      <w:divBdr>
        <w:top w:val="none" w:sz="0" w:space="0" w:color="auto"/>
        <w:left w:val="none" w:sz="0" w:space="0" w:color="auto"/>
        <w:bottom w:val="none" w:sz="0" w:space="0" w:color="auto"/>
        <w:right w:val="none" w:sz="0" w:space="0" w:color="auto"/>
      </w:divBdr>
    </w:div>
    <w:div w:id="1644238569">
      <w:bodyDiv w:val="1"/>
      <w:marLeft w:val="0"/>
      <w:marRight w:val="0"/>
      <w:marTop w:val="0"/>
      <w:marBottom w:val="0"/>
      <w:divBdr>
        <w:top w:val="none" w:sz="0" w:space="0" w:color="auto"/>
        <w:left w:val="none" w:sz="0" w:space="0" w:color="auto"/>
        <w:bottom w:val="none" w:sz="0" w:space="0" w:color="auto"/>
        <w:right w:val="none" w:sz="0" w:space="0" w:color="auto"/>
      </w:divBdr>
    </w:div>
    <w:div w:id="1739284351">
      <w:bodyDiv w:val="1"/>
      <w:marLeft w:val="0"/>
      <w:marRight w:val="0"/>
      <w:marTop w:val="0"/>
      <w:marBottom w:val="0"/>
      <w:divBdr>
        <w:top w:val="none" w:sz="0" w:space="0" w:color="auto"/>
        <w:left w:val="none" w:sz="0" w:space="0" w:color="auto"/>
        <w:bottom w:val="none" w:sz="0" w:space="0" w:color="auto"/>
        <w:right w:val="none" w:sz="0" w:space="0" w:color="auto"/>
      </w:divBdr>
    </w:div>
    <w:div w:id="1746563985">
      <w:bodyDiv w:val="1"/>
      <w:marLeft w:val="0"/>
      <w:marRight w:val="0"/>
      <w:marTop w:val="0"/>
      <w:marBottom w:val="0"/>
      <w:divBdr>
        <w:top w:val="none" w:sz="0" w:space="0" w:color="auto"/>
        <w:left w:val="none" w:sz="0" w:space="0" w:color="auto"/>
        <w:bottom w:val="none" w:sz="0" w:space="0" w:color="auto"/>
        <w:right w:val="none" w:sz="0" w:space="0" w:color="auto"/>
      </w:divBdr>
    </w:div>
    <w:div w:id="1780252205">
      <w:bodyDiv w:val="1"/>
      <w:marLeft w:val="0"/>
      <w:marRight w:val="0"/>
      <w:marTop w:val="0"/>
      <w:marBottom w:val="0"/>
      <w:divBdr>
        <w:top w:val="none" w:sz="0" w:space="0" w:color="auto"/>
        <w:left w:val="none" w:sz="0" w:space="0" w:color="auto"/>
        <w:bottom w:val="none" w:sz="0" w:space="0" w:color="auto"/>
        <w:right w:val="none" w:sz="0" w:space="0" w:color="auto"/>
      </w:divBdr>
    </w:div>
    <w:div w:id="1816137682">
      <w:bodyDiv w:val="1"/>
      <w:marLeft w:val="0"/>
      <w:marRight w:val="0"/>
      <w:marTop w:val="0"/>
      <w:marBottom w:val="0"/>
      <w:divBdr>
        <w:top w:val="none" w:sz="0" w:space="0" w:color="auto"/>
        <w:left w:val="none" w:sz="0" w:space="0" w:color="auto"/>
        <w:bottom w:val="none" w:sz="0" w:space="0" w:color="auto"/>
        <w:right w:val="none" w:sz="0" w:space="0" w:color="auto"/>
      </w:divBdr>
    </w:div>
    <w:div w:id="1841385787">
      <w:bodyDiv w:val="1"/>
      <w:marLeft w:val="0"/>
      <w:marRight w:val="0"/>
      <w:marTop w:val="0"/>
      <w:marBottom w:val="0"/>
      <w:divBdr>
        <w:top w:val="none" w:sz="0" w:space="0" w:color="auto"/>
        <w:left w:val="none" w:sz="0" w:space="0" w:color="auto"/>
        <w:bottom w:val="none" w:sz="0" w:space="0" w:color="auto"/>
        <w:right w:val="none" w:sz="0" w:space="0" w:color="auto"/>
      </w:divBdr>
    </w:div>
    <w:div w:id="1954899997">
      <w:bodyDiv w:val="1"/>
      <w:marLeft w:val="0"/>
      <w:marRight w:val="0"/>
      <w:marTop w:val="0"/>
      <w:marBottom w:val="0"/>
      <w:divBdr>
        <w:top w:val="none" w:sz="0" w:space="0" w:color="auto"/>
        <w:left w:val="none" w:sz="0" w:space="0" w:color="auto"/>
        <w:bottom w:val="none" w:sz="0" w:space="0" w:color="auto"/>
        <w:right w:val="none" w:sz="0" w:space="0" w:color="auto"/>
      </w:divBdr>
    </w:div>
    <w:div w:id="1996030026">
      <w:bodyDiv w:val="1"/>
      <w:marLeft w:val="0"/>
      <w:marRight w:val="0"/>
      <w:marTop w:val="0"/>
      <w:marBottom w:val="0"/>
      <w:divBdr>
        <w:top w:val="none" w:sz="0" w:space="0" w:color="auto"/>
        <w:left w:val="none" w:sz="0" w:space="0" w:color="auto"/>
        <w:bottom w:val="none" w:sz="0" w:space="0" w:color="auto"/>
        <w:right w:val="none" w:sz="0" w:space="0" w:color="auto"/>
      </w:divBdr>
    </w:div>
    <w:div w:id="1999530662">
      <w:bodyDiv w:val="1"/>
      <w:marLeft w:val="0"/>
      <w:marRight w:val="0"/>
      <w:marTop w:val="0"/>
      <w:marBottom w:val="0"/>
      <w:divBdr>
        <w:top w:val="none" w:sz="0" w:space="0" w:color="auto"/>
        <w:left w:val="none" w:sz="0" w:space="0" w:color="auto"/>
        <w:bottom w:val="none" w:sz="0" w:space="0" w:color="auto"/>
        <w:right w:val="none" w:sz="0" w:space="0" w:color="auto"/>
      </w:divBdr>
    </w:div>
    <w:div w:id="2094399885">
      <w:bodyDiv w:val="1"/>
      <w:marLeft w:val="0"/>
      <w:marRight w:val="0"/>
      <w:marTop w:val="0"/>
      <w:marBottom w:val="0"/>
      <w:divBdr>
        <w:top w:val="none" w:sz="0" w:space="0" w:color="auto"/>
        <w:left w:val="none" w:sz="0" w:space="0" w:color="auto"/>
        <w:bottom w:val="none" w:sz="0" w:space="0" w:color="auto"/>
        <w:right w:val="none" w:sz="0" w:space="0" w:color="auto"/>
      </w:divBdr>
    </w:div>
    <w:div w:id="2099254893">
      <w:bodyDiv w:val="1"/>
      <w:marLeft w:val="0"/>
      <w:marRight w:val="0"/>
      <w:marTop w:val="0"/>
      <w:marBottom w:val="0"/>
      <w:divBdr>
        <w:top w:val="none" w:sz="0" w:space="0" w:color="auto"/>
        <w:left w:val="none" w:sz="0" w:space="0" w:color="auto"/>
        <w:bottom w:val="none" w:sz="0" w:space="0" w:color="auto"/>
        <w:right w:val="none" w:sz="0" w:space="0" w:color="auto"/>
      </w:divBdr>
    </w:div>
    <w:div w:id="2120832521">
      <w:bodyDiv w:val="1"/>
      <w:marLeft w:val="0"/>
      <w:marRight w:val="0"/>
      <w:marTop w:val="0"/>
      <w:marBottom w:val="0"/>
      <w:divBdr>
        <w:top w:val="none" w:sz="0" w:space="0" w:color="auto"/>
        <w:left w:val="none" w:sz="0" w:space="0" w:color="auto"/>
        <w:bottom w:val="none" w:sz="0" w:space="0" w:color="auto"/>
        <w:right w:val="none" w:sz="0" w:space="0" w:color="auto"/>
      </w:divBdr>
    </w:div>
    <w:div w:id="21256099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microsoft.com/office/2018/08/relationships/commentsExtensible" Target="commentsExtensible.xml"/><Relationship Id="rId18" Type="http://schemas.openxmlformats.org/officeDocument/2006/relationships/image" Target="media/image8.png"/><Relationship Id="rId3" Type="http://schemas.openxmlformats.org/officeDocument/2006/relationships/settings" Target="settings.xml"/><Relationship Id="rId21" Type="http://schemas.openxmlformats.org/officeDocument/2006/relationships/image" Target="media/image11.png"/><Relationship Id="rId7" Type="http://schemas.openxmlformats.org/officeDocument/2006/relationships/image" Target="media/image1.png"/><Relationship Id="rId12" Type="http://schemas.microsoft.com/office/2016/09/relationships/commentsIds" Target="commentsIds.xml"/><Relationship Id="rId17" Type="http://schemas.openxmlformats.org/officeDocument/2006/relationships/image" Target="media/image7.png"/><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endnotes" Target="endnotes.xml"/><Relationship Id="rId11" Type="http://schemas.microsoft.com/office/2011/relationships/commentsExtended" Target="commentsExtended.xml"/><Relationship Id="rId24"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5.png"/><Relationship Id="rId23" Type="http://schemas.microsoft.com/office/2011/relationships/people" Target="people.xml"/><Relationship Id="rId10" Type="http://schemas.openxmlformats.org/officeDocument/2006/relationships/comments" Target="comments.xml"/><Relationship Id="rId19" Type="http://schemas.openxmlformats.org/officeDocument/2006/relationships/image" Target="media/image9.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4.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1BE3B10-5363-A140-BBB5-8DEBF9FE3F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17</Pages>
  <Words>2504</Words>
  <Characters>14278</Characters>
  <Application>Microsoft Office Word</Application>
  <DocSecurity>0</DocSecurity>
  <Lines>118</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16749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Hannah Nesser</dc:creator>
  <cp:keywords/>
  <dc:description/>
  <cp:lastModifiedBy>Hannah Nesser</cp:lastModifiedBy>
  <cp:revision>3</cp:revision>
  <dcterms:created xsi:type="dcterms:W3CDTF">2023-03-18T17:58:00Z</dcterms:created>
  <dcterms:modified xsi:type="dcterms:W3CDTF">2023-03-20T23:38:00Z</dcterms:modified>
</cp:coreProperties>
</file>